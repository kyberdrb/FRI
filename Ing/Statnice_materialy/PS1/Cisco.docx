
<file path=[Content_Types].xml><?xml version="1.0" encoding="utf-8"?>
<Types xmlns="http://schemas.openxmlformats.org/package/2006/content-types">
  <Default Extension="bin" ContentType="application/vnd.ms-office.activeX"/>
  <Default Extension="png" ContentType="image/png"/>
  <Default Extension="wmf" ContentType="image/x-w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143CCD" w:rsidRPr="00C26AE3" w:rsidRDefault="00143CCD" w:rsidP="0006415E">
      <w:pPr>
        <w:pStyle w:val="Bezriadkovania"/>
        <w:numPr>
          <w:ilvl w:val="0"/>
          <w:numId w:val="6"/>
        </w:numPr>
        <w:shd w:val="clear" w:color="auto" w:fill="FFFFFF" w:themeFill="background1"/>
        <w:spacing w:line="180" w:lineRule="atLeast"/>
        <w:ind w:left="426"/>
        <w:rPr>
          <w:rFonts w:ascii="Times New Roman" w:hAnsi="Times New Roman" w:cs="Times New Roman"/>
          <w:sz w:val="18"/>
          <w:szCs w:val="18"/>
          <w:shd w:val="clear" w:color="auto" w:fill="FFFFFF"/>
          <w:lang w:val="en-GB"/>
        </w:rPr>
      </w:pPr>
      <w:r w:rsidRPr="00C26AE3">
        <w:rPr>
          <w:rFonts w:ascii="Times New Roman" w:hAnsi="Times New Roman" w:cs="Times New Roman"/>
          <w:sz w:val="18"/>
          <w:szCs w:val="18"/>
          <w:shd w:val="clear" w:color="auto" w:fill="FFFFFF"/>
          <w:lang w:val="en-GB"/>
        </w:rPr>
        <w:t>To save time, IOS commands may be partially entered and then completed by typing which key or key combination?</w:t>
      </w:r>
    </w:p>
    <w:p w:rsidR="00143CCD" w:rsidRPr="00C26AE3" w:rsidRDefault="00143CCD" w:rsidP="0006415E">
      <w:pPr>
        <w:pStyle w:val="Bezriadkovania"/>
        <w:numPr>
          <w:ilvl w:val="0"/>
          <w:numId w:val="1"/>
        </w:numPr>
        <w:shd w:val="clear" w:color="auto" w:fill="FFFFFF" w:themeFill="background1"/>
        <w:spacing w:line="180" w:lineRule="atLeast"/>
        <w:rPr>
          <w:rFonts w:ascii="Times New Roman" w:eastAsia="Times New Roman" w:hAnsi="Times New Roman" w:cs="Times New Roman"/>
          <w:sz w:val="18"/>
          <w:szCs w:val="18"/>
          <w:lang w:val="en-GB" w:eastAsia="sk-SK"/>
        </w:rPr>
      </w:pPr>
      <w:r w:rsidRPr="00C26AE3">
        <w:rPr>
          <w:rFonts w:ascii="Times New Roman" w:eastAsia="Times New Roman" w:hAnsi="Times New Roman" w:cs="Times New Roman"/>
          <w:sz w:val="18"/>
          <w:szCs w:val="18"/>
          <w:lang w:val="en-GB" w:eastAsia="sk-SK"/>
        </w:rPr>
        <w:t>Tab</w:t>
      </w:r>
    </w:p>
    <w:p w:rsidR="00143CCD" w:rsidRPr="00C26AE3" w:rsidRDefault="00143CCD" w:rsidP="0006415E">
      <w:pPr>
        <w:pStyle w:val="Bezriadkovania"/>
        <w:shd w:val="clear" w:color="auto" w:fill="FFFFFF" w:themeFill="background1"/>
        <w:spacing w:line="180" w:lineRule="atLeast"/>
        <w:rPr>
          <w:rFonts w:ascii="Times New Roman" w:eastAsia="Times New Roman" w:hAnsi="Times New Roman" w:cs="Times New Roman"/>
          <w:sz w:val="18"/>
          <w:szCs w:val="18"/>
          <w:lang w:val="en-GB" w:eastAsia="sk-SK"/>
        </w:rPr>
      </w:pPr>
    </w:p>
    <w:p w:rsidR="00143CCD" w:rsidRPr="00C26AE3" w:rsidRDefault="00143CCD" w:rsidP="0006415E">
      <w:pPr>
        <w:pStyle w:val="Bezriadkovania"/>
        <w:numPr>
          <w:ilvl w:val="0"/>
          <w:numId w:val="6"/>
        </w:numPr>
        <w:shd w:val="clear" w:color="auto" w:fill="FFFFFF" w:themeFill="background1"/>
        <w:spacing w:line="180" w:lineRule="atLeast"/>
        <w:ind w:left="426"/>
        <w:rPr>
          <w:rFonts w:ascii="Helvetica" w:hAnsi="Helvetica" w:cs="Helvetica"/>
          <w:color w:val="333333"/>
          <w:sz w:val="18"/>
          <w:szCs w:val="18"/>
          <w:shd w:val="clear" w:color="auto" w:fill="FFFFFF"/>
          <w:lang w:val="en-GB"/>
        </w:rPr>
      </w:pPr>
      <w:r w:rsidRPr="00C26AE3">
        <w:rPr>
          <w:rFonts w:ascii="Helvetica" w:hAnsi="Helvetica" w:cs="Helvetica"/>
          <w:color w:val="333333"/>
          <w:sz w:val="18"/>
          <w:szCs w:val="18"/>
          <w:shd w:val="clear" w:color="auto" w:fill="FFFFFF"/>
          <w:lang w:val="en-GB"/>
        </w:rPr>
        <w:t>What command will prevent all unencrypted passwords from displaying in plain text in a configuration file?</w:t>
      </w:r>
    </w:p>
    <w:p w:rsidR="00143CCD" w:rsidRPr="00C26AE3" w:rsidRDefault="00143CCD" w:rsidP="0006415E">
      <w:pPr>
        <w:pStyle w:val="Odsekzoznamu"/>
        <w:numPr>
          <w:ilvl w:val="0"/>
          <w:numId w:val="1"/>
        </w:numPr>
        <w:shd w:val="clear" w:color="auto" w:fill="FFFFFF" w:themeFill="background1"/>
        <w:spacing w:after="0" w:line="180" w:lineRule="atLeast"/>
        <w:ind w:left="851"/>
        <w:rPr>
          <w:rFonts w:ascii="Times New Roman" w:eastAsia="Times New Roman" w:hAnsi="Times New Roman" w:cs="Times New Roman"/>
          <w:sz w:val="18"/>
          <w:szCs w:val="18"/>
          <w:lang w:val="en-GB" w:eastAsia="sk-SK"/>
        </w:rPr>
      </w:pPr>
      <w:r w:rsidRPr="00C26AE3">
        <w:rPr>
          <w:rFonts w:ascii="Times New Roman" w:eastAsia="Times New Roman" w:hAnsi="Times New Roman" w:cs="Times New Roman"/>
          <w:sz w:val="18"/>
          <w:szCs w:val="18"/>
          <w:lang w:val="en-GB" w:eastAsia="sk-SK"/>
        </w:rPr>
        <w:t>(config)# </w:t>
      </w:r>
      <w:r w:rsidRPr="00C26AE3">
        <w:rPr>
          <w:rFonts w:ascii="Times New Roman" w:eastAsia="Times New Roman" w:hAnsi="Times New Roman" w:cs="Times New Roman"/>
          <w:b/>
          <w:bCs/>
          <w:sz w:val="18"/>
          <w:szCs w:val="18"/>
          <w:lang w:val="en-GB" w:eastAsia="sk-SK"/>
        </w:rPr>
        <w:t>service password-encryption</w:t>
      </w:r>
    </w:p>
    <w:p w:rsidR="00143CCD" w:rsidRPr="00C26AE3" w:rsidRDefault="00143CCD" w:rsidP="0006415E">
      <w:pPr>
        <w:pStyle w:val="Bezriadkovania"/>
        <w:shd w:val="clear" w:color="auto" w:fill="FFFFFF" w:themeFill="background1"/>
        <w:spacing w:line="180" w:lineRule="atLeast"/>
        <w:ind w:left="426"/>
        <w:rPr>
          <w:rFonts w:ascii="Times New Roman" w:eastAsia="Times New Roman" w:hAnsi="Times New Roman" w:cs="Times New Roman"/>
          <w:sz w:val="18"/>
          <w:szCs w:val="18"/>
          <w:lang w:val="en-GB" w:eastAsia="sk-SK"/>
        </w:rPr>
      </w:pPr>
    </w:p>
    <w:p w:rsidR="00143CCD" w:rsidRPr="00C26AE3" w:rsidRDefault="00143CCD" w:rsidP="0006415E">
      <w:pPr>
        <w:pStyle w:val="Bezriadkovania"/>
        <w:numPr>
          <w:ilvl w:val="0"/>
          <w:numId w:val="6"/>
        </w:numPr>
        <w:shd w:val="clear" w:color="auto" w:fill="FFFFFF" w:themeFill="background1"/>
        <w:spacing w:line="180" w:lineRule="atLeast"/>
        <w:ind w:left="426"/>
        <w:rPr>
          <w:rFonts w:ascii="Helvetica" w:hAnsi="Helvetica" w:cs="Helvetica"/>
          <w:color w:val="333333"/>
          <w:sz w:val="18"/>
          <w:szCs w:val="18"/>
          <w:shd w:val="clear" w:color="auto" w:fill="FFFFFF"/>
          <w:lang w:val="en-GB"/>
        </w:rPr>
      </w:pPr>
      <w:r w:rsidRPr="00C26AE3">
        <w:rPr>
          <w:rFonts w:ascii="Helvetica" w:hAnsi="Helvetica" w:cs="Helvetica"/>
          <w:color w:val="333333"/>
          <w:sz w:val="18"/>
          <w:szCs w:val="18"/>
          <w:shd w:val="clear" w:color="auto" w:fill="FFFFFF"/>
          <w:lang w:val="en-GB"/>
        </w:rPr>
        <w:t>Which two statements are true regarding the user EXEC mode? (Choose two.)</w:t>
      </w:r>
    </w:p>
    <w:p w:rsidR="00143CCD" w:rsidRPr="00C26AE3" w:rsidRDefault="00143CCD" w:rsidP="0006415E">
      <w:pPr>
        <w:pStyle w:val="Odsekzoznamu"/>
        <w:numPr>
          <w:ilvl w:val="0"/>
          <w:numId w:val="1"/>
        </w:numPr>
        <w:shd w:val="clear" w:color="auto" w:fill="FFFFFF" w:themeFill="background1"/>
        <w:spacing w:after="0" w:line="180" w:lineRule="atLeast"/>
        <w:ind w:left="851"/>
        <w:rPr>
          <w:rFonts w:ascii="Helvetica" w:eastAsia="Times New Roman" w:hAnsi="Helvetica" w:cs="Helvetica"/>
          <w:color w:val="333333"/>
          <w:sz w:val="18"/>
          <w:szCs w:val="18"/>
          <w:lang w:val="en-GB" w:eastAsia="sk-SK"/>
        </w:rPr>
      </w:pPr>
      <w:r w:rsidRPr="00C26AE3">
        <w:rPr>
          <w:rFonts w:ascii="Helvetica" w:eastAsia="Times New Roman" w:hAnsi="Helvetica" w:cs="Helvetica"/>
          <w:color w:val="333333"/>
          <w:sz w:val="18"/>
          <w:szCs w:val="18"/>
          <w:lang w:val="en-GB" w:eastAsia="sk-SK"/>
        </w:rPr>
        <w:t>This is the default mode on an unconfigured router when first powered up.</w:t>
      </w:r>
    </w:p>
    <w:p w:rsidR="00143CCD" w:rsidRPr="00C26AE3" w:rsidRDefault="00143CCD" w:rsidP="0006415E">
      <w:pPr>
        <w:pStyle w:val="Odsekzoznamu"/>
        <w:numPr>
          <w:ilvl w:val="0"/>
          <w:numId w:val="1"/>
        </w:numPr>
        <w:shd w:val="clear" w:color="auto" w:fill="FFFFFF" w:themeFill="background1"/>
        <w:spacing w:line="180" w:lineRule="atLeast"/>
        <w:ind w:left="851"/>
        <w:rPr>
          <w:rFonts w:ascii="Times New Roman" w:eastAsia="Times New Roman" w:hAnsi="Times New Roman" w:cs="Times New Roman"/>
          <w:sz w:val="18"/>
          <w:szCs w:val="18"/>
          <w:lang w:val="en-GB" w:eastAsia="sk-SK"/>
        </w:rPr>
      </w:pPr>
      <w:r w:rsidRPr="00C26AE3">
        <w:rPr>
          <w:rFonts w:ascii="Times New Roman" w:eastAsia="Times New Roman" w:hAnsi="Times New Roman" w:cs="Times New Roman"/>
          <w:sz w:val="18"/>
          <w:szCs w:val="18"/>
          <w:lang w:val="en-GB" w:eastAsia="sk-SK"/>
        </w:rPr>
        <w:t>Only some aspects of the router configuration can be viewed.</w:t>
      </w:r>
    </w:p>
    <w:p w:rsidR="00143CCD" w:rsidRPr="00C26AE3" w:rsidRDefault="00143CCD" w:rsidP="0006415E">
      <w:pPr>
        <w:pStyle w:val="Bezriadkovania"/>
        <w:numPr>
          <w:ilvl w:val="0"/>
          <w:numId w:val="6"/>
        </w:numPr>
        <w:shd w:val="clear" w:color="auto" w:fill="FFFFFF" w:themeFill="background1"/>
        <w:spacing w:line="180" w:lineRule="atLeast"/>
        <w:ind w:left="426"/>
        <w:rPr>
          <w:rFonts w:ascii="Helvetica" w:hAnsi="Helvetica" w:cs="Helvetica"/>
          <w:color w:val="333333"/>
          <w:sz w:val="18"/>
          <w:szCs w:val="18"/>
          <w:shd w:val="clear" w:color="auto" w:fill="FFFFFF"/>
          <w:lang w:val="en-GB"/>
        </w:rPr>
      </w:pPr>
      <w:r w:rsidRPr="00C26AE3">
        <w:rPr>
          <w:rFonts w:ascii="Helvetica" w:hAnsi="Helvetica" w:cs="Helvetica"/>
          <w:color w:val="333333"/>
          <w:sz w:val="18"/>
          <w:szCs w:val="18"/>
          <w:shd w:val="clear" w:color="auto" w:fill="FFFFFF"/>
          <w:lang w:val="en-GB"/>
        </w:rPr>
        <w:t>Why would a network administrator use the CLI of the Cisco IOS?</w:t>
      </w:r>
    </w:p>
    <w:p w:rsidR="00143CCD" w:rsidRPr="00C26AE3" w:rsidRDefault="00143CCD" w:rsidP="0006415E">
      <w:pPr>
        <w:pStyle w:val="Odsekzoznamu"/>
        <w:numPr>
          <w:ilvl w:val="0"/>
          <w:numId w:val="3"/>
        </w:numPr>
        <w:shd w:val="clear" w:color="auto" w:fill="FFFFFF" w:themeFill="background1"/>
        <w:spacing w:after="0" w:line="180" w:lineRule="atLeast"/>
        <w:ind w:left="851"/>
        <w:rPr>
          <w:rFonts w:ascii="Helvetica" w:eastAsia="Times New Roman" w:hAnsi="Helvetica" w:cs="Helvetica"/>
          <w:color w:val="333333"/>
          <w:sz w:val="18"/>
          <w:szCs w:val="18"/>
          <w:lang w:val="en-GB" w:eastAsia="sk-SK"/>
        </w:rPr>
      </w:pPr>
      <w:r w:rsidRPr="00C26AE3">
        <w:rPr>
          <w:rFonts w:ascii="Helvetica" w:eastAsia="Times New Roman" w:hAnsi="Helvetica" w:cs="Helvetica"/>
          <w:color w:val="333333"/>
          <w:sz w:val="18"/>
          <w:szCs w:val="18"/>
          <w:lang w:val="en-GB" w:eastAsia="sk-SK"/>
        </w:rPr>
        <w:t>to add a password to a Cisco network device</w:t>
      </w:r>
    </w:p>
    <w:p w:rsidR="00143CCD" w:rsidRPr="00C26AE3" w:rsidRDefault="00143CCD" w:rsidP="0006415E">
      <w:pPr>
        <w:pStyle w:val="Bezriadkovania"/>
        <w:shd w:val="clear" w:color="auto" w:fill="FFFFFF" w:themeFill="background1"/>
        <w:spacing w:line="180" w:lineRule="atLeast"/>
        <w:ind w:left="426"/>
        <w:rPr>
          <w:rFonts w:ascii="Helvetica" w:eastAsia="Times New Roman" w:hAnsi="Helvetica" w:cs="Helvetica"/>
          <w:color w:val="333333"/>
          <w:sz w:val="18"/>
          <w:szCs w:val="18"/>
          <w:shd w:val="clear" w:color="auto" w:fill="FFFFFF"/>
          <w:lang w:val="en-GB" w:eastAsia="sk-SK"/>
        </w:rPr>
      </w:pPr>
    </w:p>
    <w:p w:rsidR="00143CCD" w:rsidRPr="00C26AE3" w:rsidRDefault="00143CCD" w:rsidP="0006415E">
      <w:pPr>
        <w:pStyle w:val="Bezriadkovania"/>
        <w:numPr>
          <w:ilvl w:val="0"/>
          <w:numId w:val="6"/>
        </w:numPr>
        <w:shd w:val="clear" w:color="auto" w:fill="FFFFFF" w:themeFill="background1"/>
        <w:spacing w:line="180" w:lineRule="atLeast"/>
        <w:ind w:left="426"/>
        <w:rPr>
          <w:rFonts w:ascii="Times New Roman" w:eastAsia="Times New Roman" w:hAnsi="Times New Roman" w:cs="Times New Roman"/>
          <w:sz w:val="18"/>
          <w:szCs w:val="18"/>
          <w:lang w:val="en-GB" w:eastAsia="sk-SK"/>
        </w:rPr>
      </w:pPr>
      <w:r w:rsidRPr="00C26AE3">
        <w:rPr>
          <w:sz w:val="18"/>
          <w:szCs w:val="18"/>
          <w:shd w:val="clear" w:color="auto" w:fill="FFFFFF"/>
          <w:lang w:val="en-GB"/>
        </w:rPr>
        <w:t xml:space="preserve">Which device acts as a gateway to allow hosts to send traffic to remote IP networks? </w:t>
      </w:r>
      <w:r w:rsidRPr="00C26AE3">
        <w:rPr>
          <w:rFonts w:ascii="Times New Roman" w:eastAsia="Times New Roman" w:hAnsi="Times New Roman" w:cs="Times New Roman"/>
          <w:sz w:val="18"/>
          <w:szCs w:val="18"/>
          <w:lang w:val="en-GB" w:eastAsia="sk-SK"/>
        </w:rPr>
        <w:t> </w:t>
      </w:r>
    </w:p>
    <w:p w:rsidR="00143CCD" w:rsidRPr="00C26AE3" w:rsidRDefault="00143CCD" w:rsidP="0006415E">
      <w:pPr>
        <w:pStyle w:val="Bezriadkovania"/>
        <w:numPr>
          <w:ilvl w:val="0"/>
          <w:numId w:val="3"/>
        </w:numPr>
        <w:shd w:val="clear" w:color="auto" w:fill="FFFFFF" w:themeFill="background1"/>
        <w:spacing w:line="180" w:lineRule="atLeast"/>
        <w:ind w:left="851"/>
        <w:rPr>
          <w:sz w:val="18"/>
          <w:szCs w:val="18"/>
          <w:lang w:val="en-GB" w:eastAsia="sk-SK"/>
        </w:rPr>
      </w:pPr>
      <w:r w:rsidRPr="00C26AE3">
        <w:rPr>
          <w:sz w:val="18"/>
          <w:szCs w:val="18"/>
          <w:lang w:val="en-GB" w:eastAsia="sk-SK"/>
        </w:rPr>
        <w:t>local router</w:t>
      </w:r>
    </w:p>
    <w:p w:rsidR="00143CCD" w:rsidRPr="00C26AE3" w:rsidRDefault="00143CCD" w:rsidP="0006415E">
      <w:pPr>
        <w:pStyle w:val="Bezriadkovania"/>
        <w:shd w:val="clear" w:color="auto" w:fill="FFFFFF" w:themeFill="background1"/>
        <w:spacing w:line="180" w:lineRule="atLeast"/>
        <w:ind w:left="426"/>
        <w:rPr>
          <w:rFonts w:ascii="Times New Roman" w:eastAsia="Times New Roman" w:hAnsi="Times New Roman" w:cs="Times New Roman"/>
          <w:sz w:val="18"/>
          <w:szCs w:val="18"/>
          <w:lang w:val="en-GB" w:eastAsia="sk-SK"/>
        </w:rPr>
      </w:pPr>
    </w:p>
    <w:p w:rsidR="00143CCD" w:rsidRPr="00C26AE3" w:rsidRDefault="00143CCD" w:rsidP="0006415E">
      <w:pPr>
        <w:pStyle w:val="Bezriadkovania"/>
        <w:numPr>
          <w:ilvl w:val="0"/>
          <w:numId w:val="6"/>
        </w:numPr>
        <w:shd w:val="clear" w:color="auto" w:fill="FFFFFF" w:themeFill="background1"/>
        <w:spacing w:line="180" w:lineRule="atLeast"/>
        <w:ind w:left="426"/>
        <w:rPr>
          <w:rFonts w:ascii="Times New Roman" w:eastAsia="Times New Roman" w:hAnsi="Times New Roman" w:cs="Times New Roman"/>
          <w:sz w:val="18"/>
          <w:szCs w:val="18"/>
          <w:lang w:val="en-GB" w:eastAsia="sk-SK"/>
        </w:rPr>
      </w:pPr>
      <w:r w:rsidRPr="00C26AE3">
        <w:rPr>
          <w:rFonts w:ascii="Helvetica" w:hAnsi="Helvetica" w:cs="Helvetica"/>
          <w:color w:val="333333"/>
          <w:sz w:val="18"/>
          <w:szCs w:val="18"/>
          <w:shd w:val="clear" w:color="auto" w:fill="FFFFFF"/>
          <w:lang w:val="en-GB"/>
        </w:rPr>
        <w:t>What is encrypted with the</w:t>
      </w:r>
      <w:r w:rsidRPr="00C26AE3">
        <w:rPr>
          <w:rStyle w:val="apple-converted-space"/>
          <w:rFonts w:ascii="Helvetica" w:hAnsi="Helvetica" w:cs="Helvetica"/>
          <w:color w:val="333333"/>
          <w:sz w:val="18"/>
          <w:szCs w:val="18"/>
          <w:shd w:val="clear" w:color="auto" w:fill="FFFFFF"/>
          <w:lang w:val="en-GB"/>
        </w:rPr>
        <w:t> </w:t>
      </w:r>
      <w:r w:rsidRPr="00C26AE3">
        <w:rPr>
          <w:rFonts w:ascii="Helvetica" w:hAnsi="Helvetica" w:cs="Helvetica"/>
          <w:b/>
          <w:bCs/>
          <w:color w:val="333333"/>
          <w:sz w:val="18"/>
          <w:szCs w:val="18"/>
          <w:shd w:val="clear" w:color="auto" w:fill="FFFFFF"/>
          <w:lang w:val="en-GB"/>
        </w:rPr>
        <w:t>enable secret</w:t>
      </w:r>
      <w:r w:rsidRPr="00C26AE3">
        <w:rPr>
          <w:rStyle w:val="apple-converted-space"/>
          <w:rFonts w:ascii="Helvetica" w:hAnsi="Helvetica" w:cs="Helvetica"/>
          <w:color w:val="333333"/>
          <w:sz w:val="18"/>
          <w:szCs w:val="18"/>
          <w:shd w:val="clear" w:color="auto" w:fill="FFFFFF"/>
          <w:lang w:val="en-GB"/>
        </w:rPr>
        <w:t> </w:t>
      </w:r>
      <w:r w:rsidRPr="00C26AE3">
        <w:rPr>
          <w:rFonts w:ascii="Helvetica" w:hAnsi="Helvetica" w:cs="Helvetica"/>
          <w:color w:val="333333"/>
          <w:sz w:val="18"/>
          <w:szCs w:val="18"/>
          <w:shd w:val="clear" w:color="auto" w:fill="FFFFFF"/>
          <w:lang w:val="en-GB"/>
        </w:rPr>
        <w:t>command?</w:t>
      </w:r>
      <w:r w:rsidRPr="00C26AE3">
        <w:rPr>
          <w:rFonts w:ascii="Times New Roman" w:eastAsia="Times New Roman" w:hAnsi="Times New Roman" w:cs="Times New Roman"/>
          <w:sz w:val="18"/>
          <w:szCs w:val="18"/>
          <w:lang w:val="en-GB" w:eastAsia="sk-SK"/>
        </w:rPr>
        <w:t> </w:t>
      </w:r>
    </w:p>
    <w:p w:rsidR="00143CCD" w:rsidRPr="00C26AE3" w:rsidRDefault="00143CCD" w:rsidP="0006415E">
      <w:pPr>
        <w:pStyle w:val="Bezriadkovania"/>
        <w:numPr>
          <w:ilvl w:val="0"/>
          <w:numId w:val="3"/>
        </w:numPr>
        <w:shd w:val="clear" w:color="auto" w:fill="FFFFFF" w:themeFill="background1"/>
        <w:spacing w:line="180" w:lineRule="atLeast"/>
        <w:ind w:left="851"/>
        <w:rPr>
          <w:rFonts w:eastAsia="Times New Roman"/>
          <w:sz w:val="18"/>
          <w:szCs w:val="18"/>
          <w:shd w:val="clear" w:color="auto" w:fill="FFFFFF"/>
          <w:lang w:val="en-GB" w:eastAsia="sk-SK"/>
        </w:rPr>
      </w:pPr>
      <w:r w:rsidRPr="00C26AE3">
        <w:rPr>
          <w:rFonts w:ascii="Helvetica" w:hAnsi="Helvetica" w:cs="Helvetica"/>
          <w:color w:val="333333"/>
          <w:sz w:val="18"/>
          <w:szCs w:val="18"/>
          <w:shd w:val="clear" w:color="auto" w:fill="FFFFFF"/>
          <w:lang w:val="en-GB"/>
        </w:rPr>
        <w:t>the privileged executive mode password</w:t>
      </w:r>
    </w:p>
    <w:p w:rsidR="00143CCD" w:rsidRPr="00C26AE3" w:rsidRDefault="00143CCD" w:rsidP="0006415E">
      <w:pPr>
        <w:pStyle w:val="Bezriadkovania"/>
        <w:shd w:val="clear" w:color="auto" w:fill="FFFFFF" w:themeFill="background1"/>
        <w:spacing w:line="180" w:lineRule="atLeast"/>
        <w:ind w:left="426"/>
        <w:rPr>
          <w:rFonts w:ascii="Helvetica" w:hAnsi="Helvetica" w:cs="Helvetica"/>
          <w:color w:val="333333"/>
          <w:sz w:val="18"/>
          <w:szCs w:val="18"/>
          <w:shd w:val="clear" w:color="auto" w:fill="FFFFFF"/>
          <w:lang w:val="en-GB"/>
        </w:rPr>
      </w:pPr>
    </w:p>
    <w:p w:rsidR="00497751" w:rsidRPr="00C26AE3" w:rsidRDefault="00143CCD" w:rsidP="0006415E">
      <w:pPr>
        <w:pStyle w:val="Bezriadkovania"/>
        <w:numPr>
          <w:ilvl w:val="0"/>
          <w:numId w:val="6"/>
        </w:numPr>
        <w:shd w:val="clear" w:color="auto" w:fill="FFFFFF" w:themeFill="background1"/>
        <w:spacing w:line="180" w:lineRule="atLeast"/>
        <w:ind w:left="426"/>
        <w:rPr>
          <w:rFonts w:eastAsia="Times New Roman"/>
          <w:sz w:val="18"/>
          <w:szCs w:val="18"/>
          <w:shd w:val="clear" w:color="auto" w:fill="FFFFFF"/>
          <w:lang w:val="en-GB" w:eastAsia="sk-SK"/>
        </w:rPr>
      </w:pPr>
      <w:r w:rsidRPr="00C26AE3">
        <w:rPr>
          <w:rFonts w:ascii="Helvetica" w:hAnsi="Helvetica" w:cs="Helvetica"/>
          <w:color w:val="333333"/>
          <w:sz w:val="18"/>
          <w:szCs w:val="18"/>
          <w:shd w:val="clear" w:color="auto" w:fill="FFFFFF"/>
          <w:lang w:val="en-GB"/>
        </w:rPr>
        <w:t>A technician configures a switch with these commands:</w:t>
      </w:r>
      <w:r w:rsidRPr="00C26AE3">
        <w:rPr>
          <w:rFonts w:ascii="Helvetica" w:hAnsi="Helvetica" w:cs="Helvetica"/>
          <w:color w:val="333333"/>
          <w:sz w:val="18"/>
          <w:szCs w:val="18"/>
          <w:lang w:val="en-GB"/>
        </w:rPr>
        <w:br/>
      </w:r>
      <w:r w:rsidRPr="00C26AE3">
        <w:rPr>
          <w:rFonts w:ascii="Helvetica" w:hAnsi="Helvetica" w:cs="Helvetica"/>
          <w:color w:val="333333"/>
          <w:sz w:val="18"/>
          <w:szCs w:val="18"/>
          <w:lang w:val="en-GB"/>
        </w:rPr>
        <w:br/>
      </w:r>
      <w:r w:rsidRPr="00C26AE3">
        <w:rPr>
          <w:rFonts w:ascii="Helvetica" w:hAnsi="Helvetica" w:cs="Helvetica"/>
          <w:color w:val="333333"/>
          <w:sz w:val="18"/>
          <w:szCs w:val="18"/>
          <w:shd w:val="clear" w:color="auto" w:fill="FFFFFF"/>
          <w:lang w:val="en-GB"/>
        </w:rPr>
        <w:t>SwitchA(config)#</w:t>
      </w:r>
      <w:r w:rsidRPr="00C26AE3">
        <w:rPr>
          <w:rStyle w:val="apple-converted-space"/>
          <w:rFonts w:ascii="Helvetica" w:hAnsi="Helvetica" w:cs="Helvetica"/>
          <w:color w:val="333333"/>
          <w:sz w:val="18"/>
          <w:szCs w:val="18"/>
          <w:shd w:val="clear" w:color="auto" w:fill="FFFFFF"/>
          <w:lang w:val="en-GB"/>
        </w:rPr>
        <w:t> </w:t>
      </w:r>
      <w:r w:rsidRPr="00C26AE3">
        <w:rPr>
          <w:rFonts w:ascii="Helvetica" w:hAnsi="Helvetica" w:cs="Helvetica"/>
          <w:b/>
          <w:bCs/>
          <w:color w:val="333333"/>
          <w:sz w:val="18"/>
          <w:szCs w:val="18"/>
          <w:shd w:val="clear" w:color="auto" w:fill="FFFFFF"/>
          <w:lang w:val="en-GB"/>
        </w:rPr>
        <w:t>interface vlan 1</w:t>
      </w:r>
      <w:r w:rsidRPr="00C26AE3">
        <w:rPr>
          <w:rFonts w:ascii="Helvetica" w:hAnsi="Helvetica" w:cs="Helvetica"/>
          <w:color w:val="333333"/>
          <w:sz w:val="18"/>
          <w:szCs w:val="18"/>
          <w:lang w:val="en-GB"/>
        </w:rPr>
        <w:br/>
      </w:r>
      <w:r w:rsidRPr="00C26AE3">
        <w:rPr>
          <w:rFonts w:ascii="Helvetica" w:hAnsi="Helvetica" w:cs="Helvetica"/>
          <w:color w:val="333333"/>
          <w:sz w:val="18"/>
          <w:szCs w:val="18"/>
          <w:shd w:val="clear" w:color="auto" w:fill="FFFFFF"/>
          <w:lang w:val="en-GB"/>
        </w:rPr>
        <w:t>SwitchA(config-if)#</w:t>
      </w:r>
      <w:r w:rsidRPr="00C26AE3">
        <w:rPr>
          <w:rStyle w:val="apple-converted-space"/>
          <w:rFonts w:ascii="Helvetica" w:hAnsi="Helvetica" w:cs="Helvetica"/>
          <w:color w:val="333333"/>
          <w:sz w:val="18"/>
          <w:szCs w:val="18"/>
          <w:shd w:val="clear" w:color="auto" w:fill="FFFFFF"/>
          <w:lang w:val="en-GB"/>
        </w:rPr>
        <w:t> </w:t>
      </w:r>
      <w:r w:rsidRPr="00C26AE3">
        <w:rPr>
          <w:rFonts w:ascii="Helvetica" w:hAnsi="Helvetica" w:cs="Helvetica"/>
          <w:b/>
          <w:bCs/>
          <w:color w:val="333333"/>
          <w:sz w:val="18"/>
          <w:szCs w:val="18"/>
          <w:shd w:val="clear" w:color="auto" w:fill="FFFFFF"/>
          <w:lang w:val="en-GB"/>
        </w:rPr>
        <w:t>ip address 192.168.1.1 255.255.255.0</w:t>
      </w:r>
      <w:r w:rsidRPr="00C26AE3">
        <w:rPr>
          <w:rFonts w:ascii="Helvetica" w:hAnsi="Helvetica" w:cs="Helvetica"/>
          <w:color w:val="333333"/>
          <w:sz w:val="18"/>
          <w:szCs w:val="18"/>
          <w:lang w:val="en-GB"/>
        </w:rPr>
        <w:br/>
      </w:r>
      <w:r w:rsidRPr="00C26AE3">
        <w:rPr>
          <w:rFonts w:ascii="Helvetica" w:hAnsi="Helvetica" w:cs="Helvetica"/>
          <w:color w:val="333333"/>
          <w:sz w:val="18"/>
          <w:szCs w:val="18"/>
          <w:shd w:val="clear" w:color="auto" w:fill="FFFFFF"/>
          <w:lang w:val="en-GB"/>
        </w:rPr>
        <w:t>SwitchA(config-if)#</w:t>
      </w:r>
      <w:r w:rsidRPr="00C26AE3">
        <w:rPr>
          <w:rStyle w:val="apple-converted-space"/>
          <w:rFonts w:ascii="Helvetica" w:hAnsi="Helvetica" w:cs="Helvetica"/>
          <w:color w:val="333333"/>
          <w:sz w:val="18"/>
          <w:szCs w:val="18"/>
          <w:shd w:val="clear" w:color="auto" w:fill="FFFFFF"/>
          <w:lang w:val="en-GB"/>
        </w:rPr>
        <w:t> </w:t>
      </w:r>
      <w:r w:rsidRPr="00C26AE3">
        <w:rPr>
          <w:rFonts w:ascii="Helvetica" w:hAnsi="Helvetica" w:cs="Helvetica"/>
          <w:b/>
          <w:bCs/>
          <w:color w:val="333333"/>
          <w:sz w:val="18"/>
          <w:szCs w:val="18"/>
          <w:shd w:val="clear" w:color="auto" w:fill="FFFFFF"/>
          <w:lang w:val="en-GB"/>
        </w:rPr>
        <w:t>no shutdown</w:t>
      </w:r>
    </w:p>
    <w:p w:rsidR="00497751" w:rsidRPr="00C26AE3" w:rsidRDefault="00DA7A45" w:rsidP="0006415E">
      <w:pPr>
        <w:pStyle w:val="Bezriadkovania"/>
        <w:shd w:val="clear" w:color="auto" w:fill="FFFFFF" w:themeFill="background1"/>
        <w:spacing w:line="180" w:lineRule="atLeast"/>
        <w:ind w:left="426"/>
        <w:rPr>
          <w:rFonts w:eastAsia="Times New Roman"/>
          <w:sz w:val="18"/>
          <w:szCs w:val="18"/>
          <w:shd w:val="clear" w:color="auto" w:fill="FFFFFF"/>
          <w:lang w:val="en-GB" w:eastAsia="sk-SK"/>
        </w:rPr>
      </w:pPr>
      <w:r w:rsidRPr="00C26AE3">
        <w:rPr>
          <w:rFonts w:ascii="Helvetica" w:hAnsi="Helvetica" w:cs="Helvetica"/>
          <w:color w:val="333333"/>
          <w:sz w:val="18"/>
          <w:szCs w:val="18"/>
          <w:shd w:val="clear" w:color="auto" w:fill="FFFFFF"/>
          <w:lang w:val="en-GB"/>
        </w:rPr>
        <w:t xml:space="preserve"> </w:t>
      </w:r>
      <w:r w:rsidR="00AC47AC" w:rsidRPr="00C26AE3">
        <w:rPr>
          <w:rFonts w:ascii="Helvetica" w:hAnsi="Helvetica" w:cs="Helvetica"/>
          <w:color w:val="333333"/>
          <w:sz w:val="18"/>
          <w:szCs w:val="18"/>
          <w:shd w:val="clear" w:color="auto" w:fill="FFFFFF"/>
          <w:lang w:val="en-GB"/>
        </w:rPr>
        <w:t xml:space="preserve"> </w:t>
      </w:r>
    </w:p>
    <w:p w:rsidR="00143CCD" w:rsidRPr="00C26AE3" w:rsidRDefault="00143CCD" w:rsidP="0006415E">
      <w:pPr>
        <w:pStyle w:val="Bezriadkovania"/>
        <w:numPr>
          <w:ilvl w:val="0"/>
          <w:numId w:val="6"/>
        </w:numPr>
        <w:shd w:val="clear" w:color="auto" w:fill="FFFFFF" w:themeFill="background1"/>
        <w:spacing w:line="180" w:lineRule="atLeast"/>
        <w:ind w:left="426"/>
        <w:rPr>
          <w:rFonts w:eastAsia="Times New Roman"/>
          <w:sz w:val="18"/>
          <w:szCs w:val="18"/>
          <w:shd w:val="clear" w:color="auto" w:fill="FFFFFF"/>
          <w:lang w:val="en-GB" w:eastAsia="sk-SK"/>
        </w:rPr>
      </w:pPr>
      <w:r w:rsidRPr="00C26AE3">
        <w:rPr>
          <w:rFonts w:ascii="Helvetica" w:hAnsi="Helvetica" w:cs="Helvetica"/>
          <w:color w:val="333333"/>
          <w:sz w:val="18"/>
          <w:szCs w:val="18"/>
          <w:shd w:val="clear" w:color="auto" w:fill="FFFFFF"/>
          <w:lang w:val="en-GB"/>
        </w:rPr>
        <w:t>What is the technician configuring?</w:t>
      </w:r>
    </w:p>
    <w:p w:rsidR="005B4DBC" w:rsidRPr="00C26AE3" w:rsidRDefault="005B4DBC" w:rsidP="0006415E">
      <w:pPr>
        <w:pStyle w:val="Odsekzoznamu"/>
        <w:numPr>
          <w:ilvl w:val="0"/>
          <w:numId w:val="3"/>
        </w:numPr>
        <w:shd w:val="clear" w:color="auto" w:fill="FFFFFF" w:themeFill="background1"/>
        <w:spacing w:after="0" w:line="180" w:lineRule="atLeast"/>
        <w:ind w:left="851"/>
        <w:rPr>
          <w:rFonts w:ascii="Times New Roman" w:eastAsia="Times New Roman" w:hAnsi="Times New Roman" w:cs="Times New Roman"/>
          <w:sz w:val="18"/>
          <w:szCs w:val="18"/>
          <w:lang w:val="en-GB" w:eastAsia="sk-SK"/>
        </w:rPr>
      </w:pPr>
      <w:r w:rsidRPr="00C26AE3">
        <w:rPr>
          <w:rFonts w:ascii="Times New Roman" w:eastAsia="Times New Roman" w:hAnsi="Times New Roman" w:cs="Times New Roman"/>
          <w:sz w:val="18"/>
          <w:szCs w:val="18"/>
          <w:lang w:val="en-GB" w:eastAsia="sk-SK"/>
        </w:rPr>
        <w:t>SVI</w:t>
      </w:r>
    </w:p>
    <w:p w:rsidR="005B4DBC" w:rsidRPr="00C26AE3" w:rsidRDefault="005B4DBC" w:rsidP="0006415E">
      <w:pPr>
        <w:pStyle w:val="Bezriadkovania"/>
        <w:shd w:val="clear" w:color="auto" w:fill="FFFFFF" w:themeFill="background1"/>
        <w:spacing w:line="180" w:lineRule="atLeast"/>
        <w:ind w:left="426"/>
        <w:rPr>
          <w:rFonts w:ascii="Times New Roman" w:eastAsia="Times New Roman" w:hAnsi="Times New Roman" w:cs="Times New Roman"/>
          <w:sz w:val="18"/>
          <w:szCs w:val="18"/>
          <w:lang w:val="en-GB" w:eastAsia="sk-SK"/>
        </w:rPr>
      </w:pPr>
    </w:p>
    <w:p w:rsidR="005B4DBC" w:rsidRPr="00C26AE3" w:rsidRDefault="005B4DBC" w:rsidP="0006415E">
      <w:pPr>
        <w:pStyle w:val="Bezriadkovania"/>
        <w:numPr>
          <w:ilvl w:val="0"/>
          <w:numId w:val="6"/>
        </w:numPr>
        <w:shd w:val="clear" w:color="auto" w:fill="FFFFFF" w:themeFill="background1"/>
        <w:spacing w:line="180" w:lineRule="atLeast"/>
        <w:ind w:left="426"/>
        <w:rPr>
          <w:rFonts w:eastAsia="Times New Roman"/>
          <w:sz w:val="18"/>
          <w:szCs w:val="18"/>
          <w:shd w:val="clear" w:color="auto" w:fill="FFFFFF"/>
          <w:lang w:val="en-GB" w:eastAsia="sk-SK"/>
        </w:rPr>
      </w:pPr>
      <w:r w:rsidRPr="00C26AE3">
        <w:rPr>
          <w:rFonts w:ascii="Helvetica" w:hAnsi="Helvetica" w:cs="Helvetica"/>
          <w:color w:val="333333"/>
          <w:sz w:val="18"/>
          <w:szCs w:val="18"/>
          <w:shd w:val="clear" w:color="auto" w:fill="FFFFFF"/>
          <w:lang w:val="en-GB"/>
        </w:rPr>
        <w:t xml:space="preserve">Which statement describes a feature of an IOS host name configuration? </w:t>
      </w:r>
    </w:p>
    <w:p w:rsidR="005B4DBC" w:rsidRPr="00C26AE3" w:rsidRDefault="005B4DBC" w:rsidP="0006415E">
      <w:pPr>
        <w:pStyle w:val="Bezriadkovania"/>
        <w:numPr>
          <w:ilvl w:val="1"/>
          <w:numId w:val="6"/>
        </w:numPr>
        <w:shd w:val="clear" w:color="auto" w:fill="FFFFFF" w:themeFill="background1"/>
        <w:spacing w:line="180" w:lineRule="atLeast"/>
        <w:ind w:left="851"/>
        <w:rPr>
          <w:rFonts w:eastAsia="Times New Roman"/>
          <w:sz w:val="18"/>
          <w:szCs w:val="18"/>
          <w:shd w:val="clear" w:color="auto" w:fill="FFFFFF"/>
          <w:lang w:val="en-GB" w:eastAsia="sk-SK"/>
        </w:rPr>
      </w:pPr>
      <w:r w:rsidRPr="00C26AE3">
        <w:rPr>
          <w:rFonts w:ascii="Helvetica" w:hAnsi="Helvetica" w:cs="Helvetica"/>
          <w:color w:val="333333"/>
          <w:sz w:val="18"/>
          <w:szCs w:val="18"/>
          <w:shd w:val="clear" w:color="auto" w:fill="FFFFFF"/>
          <w:lang w:val="en-GB"/>
        </w:rPr>
        <w:t>It does not allow spaces</w:t>
      </w:r>
    </w:p>
    <w:p w:rsidR="005B4DBC" w:rsidRPr="00C26AE3" w:rsidRDefault="005B4DBC" w:rsidP="0006415E">
      <w:pPr>
        <w:pStyle w:val="Bezriadkovania"/>
        <w:shd w:val="clear" w:color="auto" w:fill="FFFFFF" w:themeFill="background1"/>
        <w:spacing w:line="180" w:lineRule="atLeast"/>
        <w:ind w:left="426"/>
        <w:rPr>
          <w:rFonts w:ascii="Helvetica" w:hAnsi="Helvetica" w:cs="Helvetica"/>
          <w:color w:val="333333"/>
          <w:sz w:val="18"/>
          <w:szCs w:val="18"/>
          <w:shd w:val="clear" w:color="auto" w:fill="FFFFFF"/>
          <w:lang w:val="en-GB"/>
        </w:rPr>
      </w:pPr>
    </w:p>
    <w:p w:rsidR="005B4DBC" w:rsidRPr="00C26AE3" w:rsidRDefault="005B4DBC" w:rsidP="0006415E">
      <w:pPr>
        <w:pStyle w:val="Bezriadkovania"/>
        <w:numPr>
          <w:ilvl w:val="0"/>
          <w:numId w:val="6"/>
        </w:numPr>
        <w:shd w:val="clear" w:color="auto" w:fill="FFFFFF" w:themeFill="background1"/>
        <w:spacing w:line="180" w:lineRule="atLeast"/>
        <w:ind w:left="426"/>
        <w:rPr>
          <w:rFonts w:eastAsia="Times New Roman"/>
          <w:sz w:val="18"/>
          <w:szCs w:val="18"/>
          <w:shd w:val="clear" w:color="auto" w:fill="FFFFFF"/>
          <w:lang w:val="en-GB" w:eastAsia="sk-SK"/>
        </w:rPr>
      </w:pPr>
      <w:r w:rsidRPr="00C26AE3">
        <w:rPr>
          <w:rFonts w:ascii="Helvetica" w:hAnsi="Helvetica" w:cs="Helvetica"/>
          <w:color w:val="333333"/>
          <w:sz w:val="18"/>
          <w:szCs w:val="18"/>
          <w:shd w:val="clear" w:color="auto" w:fill="FFFFFF"/>
          <w:lang w:val="en-GB"/>
        </w:rPr>
        <w:t>Fill in the blank.</w:t>
      </w:r>
      <w:r w:rsidRPr="00C26AE3">
        <w:rPr>
          <w:rFonts w:ascii="Helvetica" w:hAnsi="Helvetica" w:cs="Helvetica"/>
          <w:color w:val="333333"/>
          <w:sz w:val="18"/>
          <w:szCs w:val="18"/>
          <w:lang w:val="en-GB"/>
        </w:rPr>
        <w:br/>
      </w:r>
      <w:proofErr w:type="gramStart"/>
      <w:r w:rsidRPr="00C26AE3">
        <w:rPr>
          <w:rFonts w:ascii="Helvetica" w:hAnsi="Helvetica" w:cs="Helvetica"/>
          <w:color w:val="333333"/>
          <w:sz w:val="18"/>
          <w:szCs w:val="18"/>
          <w:shd w:val="clear" w:color="auto" w:fill="FFFFFF"/>
          <w:lang w:val="en-GB"/>
        </w:rPr>
        <w:t>A</w:t>
      </w:r>
      <w:proofErr w:type="gramEnd"/>
      <w:r w:rsidRPr="00C26AE3">
        <w:rPr>
          <w:rStyle w:val="apple-converted-space"/>
          <w:rFonts w:ascii="Helvetica" w:hAnsi="Helvetica" w:cs="Helvetica"/>
          <w:color w:val="333333"/>
          <w:sz w:val="18"/>
          <w:szCs w:val="18"/>
          <w:shd w:val="clear" w:color="auto" w:fill="FFFFFF"/>
          <w:lang w:val="en-GB"/>
        </w:rPr>
        <w:t> </w:t>
      </w:r>
      <w:r w:rsidRPr="00C26AE3">
        <w:rPr>
          <w:sz w:val="18"/>
          <w:szCs w:val="18"/>
          <w:lang w:val="en-GB"/>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60.75pt;height:18pt" o:ole="">
            <v:imagedata r:id="rId5" o:title=""/>
          </v:shape>
          <w:control r:id="rId6" w:name="HTMLText1" w:shapeid="_x0000_i1026"/>
        </w:object>
      </w:r>
      <w:r w:rsidRPr="00C26AE3">
        <w:rPr>
          <w:rStyle w:val="apple-converted-space"/>
          <w:rFonts w:ascii="Helvetica" w:hAnsi="Helvetica" w:cs="Helvetica"/>
          <w:color w:val="333333"/>
          <w:sz w:val="18"/>
          <w:szCs w:val="18"/>
          <w:shd w:val="clear" w:color="auto" w:fill="FFFFFF"/>
          <w:lang w:val="en-GB"/>
        </w:rPr>
        <w:t> </w:t>
      </w:r>
      <w:r w:rsidRPr="00C26AE3">
        <w:rPr>
          <w:rFonts w:ascii="Helvetica" w:hAnsi="Helvetica" w:cs="Helvetica"/>
          <w:color w:val="333333"/>
          <w:sz w:val="18"/>
          <w:szCs w:val="18"/>
          <w:shd w:val="clear" w:color="auto" w:fill="FFFFFF"/>
          <w:lang w:val="en-GB"/>
        </w:rPr>
        <w:t>address is defined as a reserved address that routes packets back to the host.</w:t>
      </w:r>
    </w:p>
    <w:p w:rsidR="005B4DBC" w:rsidRPr="00C26AE3" w:rsidRDefault="005B4DBC" w:rsidP="0006415E">
      <w:pPr>
        <w:pStyle w:val="Odsekzoznamu"/>
        <w:numPr>
          <w:ilvl w:val="0"/>
          <w:numId w:val="7"/>
        </w:numPr>
        <w:shd w:val="clear" w:color="auto" w:fill="FFFFFF" w:themeFill="background1"/>
        <w:spacing w:after="0" w:line="180" w:lineRule="atLeast"/>
        <w:ind w:left="851"/>
        <w:rPr>
          <w:rFonts w:ascii="Helvetica" w:eastAsia="Times New Roman" w:hAnsi="Helvetica" w:cs="Helvetica"/>
          <w:color w:val="333333"/>
          <w:sz w:val="18"/>
          <w:szCs w:val="18"/>
          <w:lang w:val="en-GB" w:eastAsia="sk-SK"/>
        </w:rPr>
      </w:pPr>
      <w:r w:rsidRPr="00C26AE3">
        <w:rPr>
          <w:rFonts w:ascii="Helvetica" w:eastAsia="Times New Roman" w:hAnsi="Helvetica" w:cs="Helvetica"/>
          <w:color w:val="333333"/>
          <w:sz w:val="18"/>
          <w:szCs w:val="18"/>
          <w:lang w:val="en-GB" w:eastAsia="sk-SK"/>
        </w:rPr>
        <w:t>loop-back</w:t>
      </w:r>
    </w:p>
    <w:p w:rsidR="005B4DBC" w:rsidRPr="00C26AE3" w:rsidRDefault="005B4DBC" w:rsidP="0006415E">
      <w:pPr>
        <w:pStyle w:val="Bezriadkovania"/>
        <w:shd w:val="clear" w:color="auto" w:fill="FFFFFF" w:themeFill="background1"/>
        <w:spacing w:line="180" w:lineRule="atLeast"/>
        <w:ind w:left="426"/>
        <w:rPr>
          <w:rFonts w:ascii="Helvetica" w:eastAsia="Times New Roman" w:hAnsi="Helvetica" w:cs="Helvetica"/>
          <w:color w:val="333333"/>
          <w:sz w:val="18"/>
          <w:szCs w:val="18"/>
          <w:shd w:val="clear" w:color="auto" w:fill="FFFFFF"/>
          <w:lang w:val="en-GB" w:eastAsia="sk-SK"/>
        </w:rPr>
      </w:pPr>
    </w:p>
    <w:p w:rsidR="005B4DBC" w:rsidRPr="00C26AE3" w:rsidRDefault="005B4DBC" w:rsidP="0006415E">
      <w:pPr>
        <w:pStyle w:val="Bezriadkovania"/>
        <w:numPr>
          <w:ilvl w:val="0"/>
          <w:numId w:val="6"/>
        </w:numPr>
        <w:shd w:val="clear" w:color="auto" w:fill="FFFFFF" w:themeFill="background1"/>
        <w:spacing w:line="180" w:lineRule="atLeast"/>
        <w:ind w:left="426"/>
        <w:rPr>
          <w:rFonts w:eastAsia="Times New Roman"/>
          <w:sz w:val="18"/>
          <w:szCs w:val="18"/>
          <w:shd w:val="clear" w:color="auto" w:fill="FFFFFF"/>
          <w:lang w:val="en-GB" w:eastAsia="sk-SK"/>
        </w:rPr>
      </w:pPr>
      <w:r w:rsidRPr="00C26AE3">
        <w:rPr>
          <w:rFonts w:ascii="Helvetica" w:hAnsi="Helvetica" w:cs="Helvetica"/>
          <w:color w:val="333333"/>
          <w:sz w:val="18"/>
          <w:szCs w:val="18"/>
          <w:shd w:val="clear" w:color="auto" w:fill="FFFFFF"/>
          <w:lang w:val="en-GB"/>
        </w:rPr>
        <w:t>An administrator has just changed the IP address of an interface on an IOS device. What else must be done in order to apply those changes to the device?</w:t>
      </w:r>
    </w:p>
    <w:p w:rsidR="005B4DBC" w:rsidRPr="00C26AE3" w:rsidRDefault="005B4DBC" w:rsidP="0006415E">
      <w:pPr>
        <w:pStyle w:val="Bezriadkovania"/>
        <w:numPr>
          <w:ilvl w:val="1"/>
          <w:numId w:val="6"/>
        </w:numPr>
        <w:shd w:val="clear" w:color="auto" w:fill="FFFFFF" w:themeFill="background1"/>
        <w:spacing w:line="180" w:lineRule="atLeast"/>
        <w:ind w:left="851"/>
        <w:rPr>
          <w:rFonts w:eastAsia="Times New Roman"/>
          <w:sz w:val="18"/>
          <w:szCs w:val="18"/>
          <w:shd w:val="clear" w:color="auto" w:fill="FFFFFF"/>
          <w:lang w:val="en-GB" w:eastAsia="sk-SK"/>
        </w:rPr>
      </w:pPr>
      <w:r w:rsidRPr="00C26AE3">
        <w:rPr>
          <w:rFonts w:ascii="Helvetica" w:hAnsi="Helvetica" w:cs="Helvetica"/>
          <w:color w:val="333333"/>
          <w:sz w:val="18"/>
          <w:szCs w:val="18"/>
          <w:shd w:val="clear" w:color="auto" w:fill="FFFFFF"/>
          <w:lang w:val="en-GB"/>
        </w:rPr>
        <w:t>Nothing must be done. Changes to the configuration on an IOS device take effect as soon as the command is typed correctly and the Enter key has been pressed.</w:t>
      </w:r>
    </w:p>
    <w:p w:rsidR="005B4DBC" w:rsidRPr="00C26AE3" w:rsidRDefault="005B4DBC" w:rsidP="0006415E">
      <w:pPr>
        <w:pStyle w:val="Bezriadkovania"/>
        <w:shd w:val="clear" w:color="auto" w:fill="FFFFFF" w:themeFill="background1"/>
        <w:spacing w:line="180" w:lineRule="atLeast"/>
        <w:ind w:left="426"/>
        <w:rPr>
          <w:rFonts w:eastAsia="Times New Roman"/>
          <w:sz w:val="18"/>
          <w:szCs w:val="18"/>
          <w:shd w:val="clear" w:color="auto" w:fill="FFFFFF"/>
          <w:lang w:val="en-GB" w:eastAsia="sk-SK"/>
        </w:rPr>
      </w:pPr>
    </w:p>
    <w:p w:rsidR="005B4DBC" w:rsidRPr="00C26AE3" w:rsidRDefault="005B4DBC" w:rsidP="0006415E">
      <w:pPr>
        <w:pStyle w:val="Bezriadkovania"/>
        <w:numPr>
          <w:ilvl w:val="0"/>
          <w:numId w:val="6"/>
        </w:numPr>
        <w:shd w:val="clear" w:color="auto" w:fill="FFFFFF" w:themeFill="background1"/>
        <w:spacing w:line="180" w:lineRule="atLeast"/>
        <w:ind w:left="426"/>
        <w:rPr>
          <w:rFonts w:eastAsia="Times New Roman"/>
          <w:sz w:val="18"/>
          <w:szCs w:val="18"/>
          <w:shd w:val="clear" w:color="auto" w:fill="FFFFFF"/>
          <w:lang w:val="en-GB" w:eastAsia="sk-SK"/>
        </w:rPr>
      </w:pPr>
      <w:r w:rsidRPr="00C26AE3">
        <w:rPr>
          <w:rFonts w:ascii="Helvetica" w:hAnsi="Helvetica" w:cs="Helvetica"/>
          <w:color w:val="333333"/>
          <w:sz w:val="18"/>
          <w:szCs w:val="18"/>
          <w:shd w:val="clear" w:color="auto" w:fill="FFFFFF"/>
          <w:lang w:val="en-GB"/>
        </w:rPr>
        <w:t>A network administrator has forgotten the argument of an IOS command. How would the administrator get help from the IOS CLI to complete the command correctly?</w:t>
      </w:r>
    </w:p>
    <w:p w:rsidR="005B4DBC" w:rsidRPr="00C26AE3" w:rsidRDefault="005B4DBC" w:rsidP="0006415E">
      <w:pPr>
        <w:pStyle w:val="Bezriadkovania"/>
        <w:numPr>
          <w:ilvl w:val="1"/>
          <w:numId w:val="6"/>
        </w:numPr>
        <w:shd w:val="clear" w:color="auto" w:fill="FFFFFF" w:themeFill="background1"/>
        <w:spacing w:line="180" w:lineRule="atLeast"/>
        <w:ind w:left="851"/>
        <w:rPr>
          <w:rFonts w:eastAsia="Times New Roman"/>
          <w:sz w:val="18"/>
          <w:szCs w:val="18"/>
          <w:shd w:val="clear" w:color="auto" w:fill="FFFFFF"/>
          <w:lang w:val="en-GB" w:eastAsia="sk-SK"/>
        </w:rPr>
      </w:pPr>
      <w:r w:rsidRPr="00C26AE3">
        <w:rPr>
          <w:rFonts w:ascii="Helvetica" w:hAnsi="Helvetica" w:cs="Helvetica"/>
          <w:color w:val="333333"/>
          <w:sz w:val="18"/>
          <w:szCs w:val="18"/>
          <w:shd w:val="clear" w:color="auto" w:fill="FFFFFF"/>
          <w:lang w:val="en-GB"/>
        </w:rPr>
        <w:t xml:space="preserve">Type the command and then press </w:t>
      </w:r>
      <w:proofErr w:type="gramStart"/>
      <w:r w:rsidRPr="00C26AE3">
        <w:rPr>
          <w:rFonts w:ascii="Helvetica" w:hAnsi="Helvetica" w:cs="Helvetica"/>
          <w:color w:val="333333"/>
          <w:sz w:val="18"/>
          <w:szCs w:val="18"/>
          <w:shd w:val="clear" w:color="auto" w:fill="FFFFFF"/>
          <w:lang w:val="en-GB"/>
        </w:rPr>
        <w:t>the</w:t>
      </w:r>
      <w:r w:rsidRPr="00C26AE3">
        <w:rPr>
          <w:rStyle w:val="apple-converted-space"/>
          <w:rFonts w:ascii="Helvetica" w:hAnsi="Helvetica" w:cs="Helvetica"/>
          <w:color w:val="333333"/>
          <w:sz w:val="18"/>
          <w:szCs w:val="18"/>
          <w:shd w:val="clear" w:color="auto" w:fill="FFFFFF"/>
          <w:lang w:val="en-GB"/>
        </w:rPr>
        <w:t> </w:t>
      </w:r>
      <w:r w:rsidRPr="00C26AE3">
        <w:rPr>
          <w:rFonts w:ascii="Helvetica" w:hAnsi="Helvetica" w:cs="Helvetica"/>
          <w:b/>
          <w:bCs/>
          <w:color w:val="333333"/>
          <w:sz w:val="18"/>
          <w:szCs w:val="18"/>
          <w:shd w:val="clear" w:color="auto" w:fill="FFFFFF"/>
          <w:lang w:val="en-GB"/>
        </w:rPr>
        <w:t>?</w:t>
      </w:r>
      <w:r w:rsidRPr="00C26AE3">
        <w:rPr>
          <w:rStyle w:val="apple-converted-space"/>
          <w:rFonts w:ascii="Helvetica" w:hAnsi="Helvetica" w:cs="Helvetica"/>
          <w:color w:val="333333"/>
          <w:sz w:val="18"/>
          <w:szCs w:val="18"/>
          <w:shd w:val="clear" w:color="auto" w:fill="FFFFFF"/>
          <w:lang w:val="en-GB"/>
        </w:rPr>
        <w:t> </w:t>
      </w:r>
      <w:r w:rsidRPr="00C26AE3">
        <w:rPr>
          <w:rFonts w:ascii="Helvetica" w:hAnsi="Helvetica" w:cs="Helvetica"/>
          <w:color w:val="333333"/>
          <w:sz w:val="18"/>
          <w:szCs w:val="18"/>
          <w:shd w:val="clear" w:color="auto" w:fill="FFFFFF"/>
          <w:lang w:val="en-GB"/>
        </w:rPr>
        <w:t>key</w:t>
      </w:r>
      <w:proofErr w:type="gramEnd"/>
      <w:r w:rsidRPr="00C26AE3">
        <w:rPr>
          <w:rFonts w:ascii="Helvetica" w:hAnsi="Helvetica" w:cs="Helvetica"/>
          <w:color w:val="333333"/>
          <w:sz w:val="18"/>
          <w:szCs w:val="18"/>
          <w:shd w:val="clear" w:color="auto" w:fill="FFFFFF"/>
          <w:lang w:val="en-GB"/>
        </w:rPr>
        <w:t>.</w:t>
      </w:r>
    </w:p>
    <w:p w:rsidR="005B4DBC" w:rsidRPr="00C26AE3" w:rsidRDefault="005B4DBC" w:rsidP="0006415E">
      <w:pPr>
        <w:pStyle w:val="Bezriadkovania"/>
        <w:shd w:val="clear" w:color="auto" w:fill="FFFFFF" w:themeFill="background1"/>
        <w:spacing w:line="180" w:lineRule="atLeast"/>
        <w:ind w:left="426"/>
        <w:rPr>
          <w:rFonts w:eastAsia="Times New Roman"/>
          <w:sz w:val="18"/>
          <w:szCs w:val="18"/>
          <w:shd w:val="clear" w:color="auto" w:fill="FFFFFF"/>
          <w:lang w:val="en-GB" w:eastAsia="sk-SK"/>
        </w:rPr>
      </w:pPr>
    </w:p>
    <w:p w:rsidR="005B4DBC" w:rsidRPr="00C26AE3" w:rsidRDefault="005B4DBC" w:rsidP="0006415E">
      <w:pPr>
        <w:pStyle w:val="Bezriadkovania"/>
        <w:numPr>
          <w:ilvl w:val="0"/>
          <w:numId w:val="6"/>
        </w:numPr>
        <w:shd w:val="clear" w:color="auto" w:fill="FFFFFF" w:themeFill="background1"/>
        <w:spacing w:line="180" w:lineRule="atLeast"/>
        <w:ind w:left="426"/>
        <w:rPr>
          <w:rFonts w:eastAsia="Times New Roman"/>
          <w:sz w:val="18"/>
          <w:szCs w:val="18"/>
          <w:shd w:val="clear" w:color="auto" w:fill="FFFFFF"/>
          <w:lang w:val="en-GB" w:eastAsia="sk-SK"/>
        </w:rPr>
      </w:pPr>
      <w:r w:rsidRPr="00C26AE3">
        <w:rPr>
          <w:rFonts w:ascii="Helvetica" w:hAnsi="Helvetica" w:cs="Helvetica"/>
          <w:color w:val="333333"/>
          <w:sz w:val="18"/>
          <w:szCs w:val="18"/>
          <w:shd w:val="clear" w:color="auto" w:fill="FFFFFF"/>
          <w:lang w:val="en-GB"/>
        </w:rPr>
        <w:t>Why would a technician enter the command</w:t>
      </w:r>
      <w:r w:rsidRPr="00C26AE3">
        <w:rPr>
          <w:rStyle w:val="apple-converted-space"/>
          <w:rFonts w:ascii="Helvetica" w:hAnsi="Helvetica" w:cs="Helvetica"/>
          <w:color w:val="333333"/>
          <w:sz w:val="18"/>
          <w:szCs w:val="18"/>
          <w:shd w:val="clear" w:color="auto" w:fill="FFFFFF"/>
          <w:lang w:val="en-GB"/>
        </w:rPr>
        <w:t> </w:t>
      </w:r>
      <w:r w:rsidRPr="00C26AE3">
        <w:rPr>
          <w:rFonts w:ascii="Helvetica" w:hAnsi="Helvetica" w:cs="Helvetica"/>
          <w:b/>
          <w:bCs/>
          <w:color w:val="333333"/>
          <w:sz w:val="18"/>
          <w:szCs w:val="18"/>
          <w:shd w:val="clear" w:color="auto" w:fill="FFFFFF"/>
          <w:lang w:val="en-GB"/>
        </w:rPr>
        <w:t>copy startup-config running-config</w:t>
      </w:r>
      <w:r w:rsidRPr="00C26AE3">
        <w:rPr>
          <w:rFonts w:ascii="Helvetica" w:hAnsi="Helvetica" w:cs="Helvetica"/>
          <w:color w:val="333333"/>
          <w:sz w:val="18"/>
          <w:szCs w:val="18"/>
          <w:shd w:val="clear" w:color="auto" w:fill="FFFFFF"/>
          <w:lang w:val="en-GB"/>
        </w:rPr>
        <w:t>?</w:t>
      </w:r>
    </w:p>
    <w:p w:rsidR="005B4DBC" w:rsidRPr="00C26AE3" w:rsidRDefault="005B4DBC" w:rsidP="0006415E">
      <w:pPr>
        <w:pStyle w:val="Odsekzoznamu"/>
        <w:numPr>
          <w:ilvl w:val="0"/>
          <w:numId w:val="9"/>
        </w:numPr>
        <w:shd w:val="clear" w:color="auto" w:fill="FFFFFF" w:themeFill="background1"/>
        <w:spacing w:after="0" w:line="180" w:lineRule="atLeast"/>
        <w:ind w:left="851"/>
        <w:rPr>
          <w:rFonts w:ascii="Helvetica" w:eastAsia="Times New Roman" w:hAnsi="Helvetica" w:cs="Helvetica"/>
          <w:color w:val="333333"/>
          <w:sz w:val="18"/>
          <w:szCs w:val="18"/>
          <w:lang w:val="en-GB" w:eastAsia="sk-SK"/>
        </w:rPr>
      </w:pPr>
      <w:r w:rsidRPr="00C26AE3">
        <w:rPr>
          <w:rFonts w:ascii="Helvetica" w:eastAsia="Times New Roman" w:hAnsi="Helvetica" w:cs="Helvetica"/>
          <w:color w:val="333333"/>
          <w:sz w:val="18"/>
          <w:szCs w:val="18"/>
          <w:lang w:val="en-GB" w:eastAsia="sk-SK"/>
        </w:rPr>
        <w:t>to copy an existing configuration into RAM</w:t>
      </w:r>
    </w:p>
    <w:p w:rsidR="005B4DBC" w:rsidRPr="00C26AE3" w:rsidRDefault="005B4DBC" w:rsidP="0006415E">
      <w:pPr>
        <w:pStyle w:val="Odsekzoznamu"/>
        <w:shd w:val="clear" w:color="auto" w:fill="FFFFFF" w:themeFill="background1"/>
        <w:spacing w:after="0" w:line="180" w:lineRule="atLeast"/>
        <w:ind w:left="426"/>
        <w:rPr>
          <w:rFonts w:ascii="Helvetica" w:eastAsia="Times New Roman" w:hAnsi="Helvetica" w:cs="Helvetica"/>
          <w:color w:val="333333"/>
          <w:sz w:val="18"/>
          <w:szCs w:val="18"/>
          <w:lang w:val="en-GB" w:eastAsia="sk-SK"/>
        </w:rPr>
      </w:pPr>
    </w:p>
    <w:p w:rsidR="005B4DBC" w:rsidRPr="00C26AE3" w:rsidRDefault="005B4DBC" w:rsidP="0006415E">
      <w:pPr>
        <w:pStyle w:val="Odsekzoznamu"/>
        <w:numPr>
          <w:ilvl w:val="0"/>
          <w:numId w:val="6"/>
        </w:numPr>
        <w:shd w:val="clear" w:color="auto" w:fill="FFFFFF" w:themeFill="background1"/>
        <w:spacing w:after="0" w:line="180" w:lineRule="atLeast"/>
        <w:ind w:left="426"/>
        <w:rPr>
          <w:rFonts w:ascii="Helvetica" w:eastAsia="Times New Roman" w:hAnsi="Helvetica" w:cs="Helvetica"/>
          <w:color w:val="333333"/>
          <w:sz w:val="18"/>
          <w:szCs w:val="18"/>
          <w:lang w:val="en-GB" w:eastAsia="sk-SK"/>
        </w:rPr>
      </w:pPr>
      <w:r w:rsidRPr="00C26AE3">
        <w:rPr>
          <w:rFonts w:ascii="Helvetica" w:hAnsi="Helvetica" w:cs="Helvetica"/>
          <w:color w:val="333333"/>
          <w:sz w:val="18"/>
          <w:szCs w:val="18"/>
          <w:shd w:val="clear" w:color="auto" w:fill="FFFFFF"/>
          <w:lang w:val="en-GB"/>
        </w:rPr>
        <w:t>What will a network administrator use to modify a configuration on a Cisco router?</w:t>
      </w:r>
    </w:p>
    <w:p w:rsidR="005B4DBC" w:rsidRPr="00C26AE3" w:rsidRDefault="007B46AF" w:rsidP="0006415E">
      <w:pPr>
        <w:pStyle w:val="Odsekzoznamu"/>
        <w:numPr>
          <w:ilvl w:val="0"/>
          <w:numId w:val="9"/>
        </w:numPr>
        <w:shd w:val="clear" w:color="auto" w:fill="FFFFFF" w:themeFill="background1"/>
        <w:spacing w:after="0" w:line="180" w:lineRule="atLeast"/>
        <w:ind w:left="851"/>
        <w:rPr>
          <w:rFonts w:ascii="Times New Roman" w:eastAsia="Times New Roman" w:hAnsi="Times New Roman" w:cs="Times New Roman"/>
          <w:sz w:val="18"/>
          <w:szCs w:val="18"/>
          <w:lang w:val="en-GB" w:eastAsia="sk-SK"/>
        </w:rPr>
      </w:pPr>
      <w:r w:rsidRPr="00C26AE3">
        <w:rPr>
          <w:rFonts w:ascii="inherit" w:hAnsi="inherit" w:cs="Arial"/>
          <w:noProof/>
          <w:color w:val="21759B"/>
          <w:sz w:val="18"/>
          <w:szCs w:val="18"/>
          <w:bdr w:val="none" w:sz="0" w:space="0" w:color="auto" w:frame="1"/>
          <w:lang w:eastAsia="sk-SK"/>
        </w:rPr>
        <w:drawing>
          <wp:anchor distT="0" distB="0" distL="114300" distR="114300" simplePos="0" relativeHeight="251659264" behindDoc="0" locked="0" layoutInCell="1" allowOverlap="1" wp14:anchorId="1FD2FE52" wp14:editId="7C735EFC">
            <wp:simplePos x="0" y="0"/>
            <wp:positionH relativeFrom="column">
              <wp:posOffset>189865</wp:posOffset>
            </wp:positionH>
            <wp:positionV relativeFrom="paragraph">
              <wp:posOffset>240665</wp:posOffset>
            </wp:positionV>
            <wp:extent cx="3411855" cy="1973580"/>
            <wp:effectExtent l="0" t="0" r="0" b="7620"/>
            <wp:wrapTopAndBottom/>
            <wp:docPr id="19" name="Obrázok 19" descr="p1">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1">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11855" cy="1973580"/>
                    </a:xfrm>
                    <a:prstGeom prst="rect">
                      <a:avLst/>
                    </a:prstGeom>
                    <a:noFill/>
                    <a:ln>
                      <a:noFill/>
                    </a:ln>
                  </pic:spPr>
                </pic:pic>
              </a:graphicData>
            </a:graphic>
          </wp:anchor>
        </w:drawing>
      </w:r>
      <w:r w:rsidR="005B4DBC" w:rsidRPr="00C26AE3">
        <w:rPr>
          <w:rFonts w:ascii="Times New Roman" w:eastAsia="Times New Roman" w:hAnsi="Times New Roman" w:cs="Times New Roman"/>
          <w:sz w:val="18"/>
          <w:szCs w:val="18"/>
          <w:lang w:val="en-GB" w:eastAsia="sk-SK"/>
        </w:rPr>
        <w:t>IOS</w:t>
      </w:r>
    </w:p>
    <w:p w:rsidR="007B46AF" w:rsidRPr="00C26AE3" w:rsidRDefault="007B46AF" w:rsidP="007B46AF">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b/>
          <w:color w:val="333333"/>
          <w:sz w:val="18"/>
          <w:szCs w:val="18"/>
          <w:lang w:val="en-GB"/>
        </w:rPr>
      </w:pPr>
      <w:r w:rsidRPr="00C26AE3">
        <w:rPr>
          <w:rFonts w:ascii="Arial" w:hAnsi="Arial" w:cs="Arial"/>
          <w:b/>
          <w:color w:val="333333"/>
          <w:sz w:val="18"/>
          <w:szCs w:val="18"/>
          <w:lang w:val="en-GB"/>
        </w:rPr>
        <w:t>Refer to the exhibit.</w:t>
      </w:r>
      <w:r w:rsidRPr="00C26AE3">
        <w:rPr>
          <w:rFonts w:ascii="Arial" w:hAnsi="Arial" w:cs="Arial"/>
          <w:b/>
          <w:color w:val="333333"/>
          <w:sz w:val="18"/>
          <w:szCs w:val="18"/>
          <w:lang w:val="en-GB"/>
        </w:rPr>
        <w:br/>
        <w:t>The network administrator enters these commands into the R1 router:</w:t>
      </w:r>
      <w:r w:rsidRPr="00C26AE3">
        <w:rPr>
          <w:rFonts w:ascii="Arial" w:hAnsi="Arial" w:cs="Arial"/>
          <w:b/>
          <w:color w:val="333333"/>
          <w:sz w:val="18"/>
          <w:szCs w:val="18"/>
          <w:lang w:val="en-GB"/>
        </w:rPr>
        <w:br/>
        <w:t>R1# copy running-config tftp</w:t>
      </w:r>
    </w:p>
    <w:p w:rsidR="004A3840" w:rsidRPr="00C26AE3" w:rsidRDefault="007B46AF" w:rsidP="007B46AF">
      <w:pPr>
        <w:pStyle w:val="Normlnywebov"/>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b/>
          <w:color w:val="333333"/>
          <w:sz w:val="18"/>
          <w:szCs w:val="18"/>
          <w:lang w:val="en-GB"/>
        </w:rPr>
        <w:t>Address or name of remote host [ ]?</w:t>
      </w:r>
      <w:r w:rsidRPr="00C26AE3">
        <w:rPr>
          <w:rFonts w:ascii="Arial" w:hAnsi="Arial" w:cs="Arial"/>
          <w:b/>
          <w:color w:val="333333"/>
          <w:sz w:val="18"/>
          <w:szCs w:val="18"/>
          <w:lang w:val="en-GB"/>
        </w:rPr>
        <w:br/>
        <w:t>When the router prompts for an address or remote host name, what IP address should the administrator enter at the prompt?</w:t>
      </w:r>
      <w:r w:rsidRPr="00C26AE3">
        <w:rPr>
          <w:rFonts w:ascii="Arial" w:hAnsi="Arial" w:cs="Arial"/>
          <w:b/>
          <w:color w:val="333333"/>
          <w:sz w:val="18"/>
          <w:szCs w:val="18"/>
          <w:lang w:val="en-GB"/>
        </w:rPr>
        <w:br/>
      </w:r>
      <w:r w:rsidRPr="00C26AE3">
        <w:rPr>
          <w:rStyle w:val="Siln"/>
          <w:rFonts w:ascii="inherit" w:hAnsi="inherit" w:cs="Arial"/>
          <w:color w:val="FF0000"/>
          <w:sz w:val="18"/>
          <w:szCs w:val="18"/>
          <w:bdr w:val="none" w:sz="0" w:space="0" w:color="auto" w:frame="1"/>
          <w:lang w:val="en-GB"/>
        </w:rPr>
        <w:t>192.168.11.252</w:t>
      </w:r>
    </w:p>
    <w:p w:rsidR="004A3840" w:rsidRPr="00C26AE3" w:rsidRDefault="004A3840" w:rsidP="0006415E">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b/>
          <w:color w:val="333333"/>
          <w:sz w:val="18"/>
          <w:szCs w:val="18"/>
          <w:lang w:val="en-GB"/>
        </w:rPr>
        <w:lastRenderedPageBreak/>
        <w:t>Which three statements characterize the transport layer protocols? (Choose three.)</w:t>
      </w:r>
      <w:r w:rsidRPr="00C26AE3">
        <w:rPr>
          <w:rFonts w:ascii="Arial" w:hAnsi="Arial" w:cs="Arial"/>
          <w:b/>
          <w:color w:val="333333"/>
          <w:sz w:val="18"/>
          <w:szCs w:val="18"/>
          <w:lang w:val="en-GB"/>
        </w:rPr>
        <w:br/>
      </w:r>
      <w:r w:rsidRPr="00C26AE3">
        <w:rPr>
          <w:rStyle w:val="Siln"/>
          <w:rFonts w:ascii="inherit" w:hAnsi="inherit" w:cs="Arial"/>
          <w:color w:val="FF0000"/>
          <w:sz w:val="18"/>
          <w:szCs w:val="18"/>
          <w:bdr w:val="none" w:sz="0" w:space="0" w:color="auto" w:frame="1"/>
          <w:lang w:val="en-GB"/>
        </w:rPr>
        <w:t>TCP and UDP port numbers are used by application layer protocols.</w:t>
      </w:r>
      <w:r w:rsidRPr="00C26AE3">
        <w:rPr>
          <w:rFonts w:ascii="inherit" w:hAnsi="inherit" w:cs="Arial"/>
          <w:b/>
          <w:bCs/>
          <w:color w:val="FF0000"/>
          <w:sz w:val="18"/>
          <w:szCs w:val="18"/>
          <w:bdr w:val="none" w:sz="0" w:space="0" w:color="auto" w:frame="1"/>
          <w:lang w:val="en-GB"/>
        </w:rPr>
        <w:br/>
      </w:r>
      <w:r w:rsidRPr="00C26AE3">
        <w:rPr>
          <w:rStyle w:val="Siln"/>
          <w:rFonts w:ascii="inherit" w:hAnsi="inherit" w:cs="Arial"/>
          <w:color w:val="FF0000"/>
          <w:sz w:val="18"/>
          <w:szCs w:val="18"/>
          <w:bdr w:val="none" w:sz="0" w:space="0" w:color="auto" w:frame="1"/>
          <w:lang w:val="en-GB"/>
        </w:rPr>
        <w:t>TCP uses windowing and sequencing to provide reliable transfer of data.</w:t>
      </w:r>
      <w:r w:rsidRPr="00C26AE3">
        <w:rPr>
          <w:rFonts w:ascii="inherit" w:hAnsi="inherit" w:cs="Arial"/>
          <w:b/>
          <w:bCs/>
          <w:color w:val="FF0000"/>
          <w:sz w:val="18"/>
          <w:szCs w:val="18"/>
          <w:bdr w:val="none" w:sz="0" w:space="0" w:color="auto" w:frame="1"/>
          <w:lang w:val="en-GB"/>
        </w:rPr>
        <w:br/>
      </w:r>
      <w:r w:rsidRPr="00C26AE3">
        <w:rPr>
          <w:rStyle w:val="Siln"/>
          <w:rFonts w:ascii="inherit" w:hAnsi="inherit" w:cs="Arial"/>
          <w:color w:val="FF0000"/>
          <w:sz w:val="18"/>
          <w:szCs w:val="18"/>
          <w:bdr w:val="none" w:sz="0" w:space="0" w:color="auto" w:frame="1"/>
          <w:lang w:val="en-GB"/>
        </w:rPr>
        <w:t>TCP is a connection-oriented protocol. UDP is a connectionless protocol.</w:t>
      </w:r>
      <w:r w:rsidRPr="00C26AE3">
        <w:rPr>
          <w:rFonts w:ascii="Arial" w:hAnsi="Arial" w:cs="Arial"/>
          <w:color w:val="333333"/>
          <w:sz w:val="18"/>
          <w:szCs w:val="18"/>
          <w:lang w:val="en-GB"/>
        </w:rPr>
        <w:br/>
      </w:r>
    </w:p>
    <w:p w:rsidR="004A3840" w:rsidRPr="00C26AE3" w:rsidRDefault="004A3840" w:rsidP="0006415E">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b/>
          <w:color w:val="333333"/>
          <w:sz w:val="18"/>
          <w:szCs w:val="18"/>
          <w:lang w:val="en-GB"/>
        </w:rPr>
        <w:t>What is the purpose of ICMP messages?</w:t>
      </w:r>
      <w:r w:rsidRPr="00C26AE3">
        <w:rPr>
          <w:rFonts w:ascii="Arial" w:hAnsi="Arial" w:cs="Arial"/>
          <w:b/>
          <w:color w:val="333333"/>
          <w:sz w:val="18"/>
          <w:szCs w:val="18"/>
          <w:lang w:val="en-GB"/>
        </w:rPr>
        <w:br/>
      </w:r>
      <w:r w:rsidRPr="00C26AE3">
        <w:rPr>
          <w:rStyle w:val="Siln"/>
          <w:rFonts w:ascii="inherit" w:hAnsi="inherit" w:cs="Arial"/>
          <w:color w:val="FF0000"/>
          <w:sz w:val="18"/>
          <w:szCs w:val="18"/>
          <w:bdr w:val="none" w:sz="0" w:space="0" w:color="auto" w:frame="1"/>
          <w:lang w:val="en-GB"/>
        </w:rPr>
        <w:t>to provide feedback of IP packet transmissions</w:t>
      </w:r>
    </w:p>
    <w:p w:rsidR="004A3840" w:rsidRPr="00C26AE3" w:rsidRDefault="004A3840" w:rsidP="0006415E">
      <w:pPr>
        <w:pStyle w:val="Normlnywebov"/>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p>
    <w:p w:rsidR="0071447E" w:rsidRPr="00C26AE3" w:rsidRDefault="004A3840" w:rsidP="0006415E">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b/>
          <w:color w:val="333333"/>
          <w:sz w:val="18"/>
          <w:szCs w:val="18"/>
          <w:lang w:val="en-GB"/>
        </w:rPr>
        <w:t>A technician uses the ping 127.0.0.1 command. What is the technician testing?</w:t>
      </w:r>
      <w:r w:rsidRPr="00C26AE3">
        <w:rPr>
          <w:rFonts w:ascii="Arial" w:hAnsi="Arial" w:cs="Arial"/>
          <w:b/>
          <w:color w:val="333333"/>
          <w:sz w:val="18"/>
          <w:szCs w:val="18"/>
          <w:lang w:val="en-GB"/>
        </w:rPr>
        <w:br/>
      </w:r>
      <w:r w:rsidRPr="00C26AE3">
        <w:rPr>
          <w:rStyle w:val="Siln"/>
          <w:rFonts w:ascii="inherit" w:hAnsi="inherit" w:cs="Arial"/>
          <w:color w:val="FF0000"/>
          <w:sz w:val="18"/>
          <w:szCs w:val="18"/>
          <w:bdr w:val="none" w:sz="0" w:space="0" w:color="auto" w:frame="1"/>
          <w:lang w:val="en-GB"/>
        </w:rPr>
        <w:t>the TCP/IP stack on a network host</w:t>
      </w:r>
      <w:r w:rsidRPr="00C26AE3">
        <w:rPr>
          <w:rFonts w:ascii="Arial" w:hAnsi="Arial" w:cs="Arial"/>
          <w:color w:val="333333"/>
          <w:sz w:val="18"/>
          <w:szCs w:val="18"/>
          <w:lang w:val="en-GB"/>
        </w:rPr>
        <w:br/>
      </w:r>
    </w:p>
    <w:p w:rsidR="0071447E" w:rsidRPr="00C26AE3" w:rsidRDefault="004A3840" w:rsidP="0006415E">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b/>
          <w:color w:val="333333"/>
          <w:sz w:val="18"/>
          <w:szCs w:val="18"/>
          <w:lang w:val="en-GB"/>
        </w:rPr>
        <w:t>What will a Layer 2 switch do when the destination MAC address of a received frame is not in the MAC table?</w:t>
      </w:r>
      <w:r w:rsidRPr="00C26AE3">
        <w:rPr>
          <w:rFonts w:ascii="Arial" w:hAnsi="Arial" w:cs="Arial"/>
          <w:color w:val="333333"/>
          <w:sz w:val="18"/>
          <w:szCs w:val="18"/>
          <w:lang w:val="en-GB"/>
        </w:rPr>
        <w:br/>
      </w:r>
      <w:r w:rsidRPr="00C26AE3">
        <w:rPr>
          <w:rStyle w:val="Siln"/>
          <w:rFonts w:ascii="inherit" w:hAnsi="inherit" w:cs="Arial"/>
          <w:color w:val="FF0000"/>
          <w:sz w:val="18"/>
          <w:szCs w:val="18"/>
          <w:bdr w:val="none" w:sz="0" w:space="0" w:color="auto" w:frame="1"/>
          <w:lang w:val="en-GB"/>
        </w:rPr>
        <w:t xml:space="preserve">It forwards </w:t>
      </w:r>
      <w:r w:rsidR="0082248F" w:rsidRPr="00C26AE3">
        <w:rPr>
          <w:rStyle w:val="Siln"/>
          <w:rFonts w:ascii="inherit" w:hAnsi="inherit" w:cs="Arial"/>
          <w:color w:val="FF0000"/>
          <w:sz w:val="18"/>
          <w:szCs w:val="18"/>
          <w:bdr w:val="none" w:sz="0" w:space="0" w:color="auto" w:frame="1"/>
          <w:lang w:val="en-GB"/>
        </w:rPr>
        <w:t xml:space="preserve">(najprv) </w:t>
      </w:r>
      <w:r w:rsidRPr="00C26AE3">
        <w:rPr>
          <w:rStyle w:val="Siln"/>
          <w:rFonts w:ascii="inherit" w:hAnsi="inherit" w:cs="Arial"/>
          <w:color w:val="FF0000"/>
          <w:sz w:val="18"/>
          <w:szCs w:val="18"/>
          <w:bdr w:val="none" w:sz="0" w:space="0" w:color="auto" w:frame="1"/>
          <w:lang w:val="en-GB"/>
        </w:rPr>
        <w:t>the frame out of all ports except for the port at which the frame</w:t>
      </w:r>
      <w:r w:rsidR="0082248F" w:rsidRPr="00C26AE3">
        <w:rPr>
          <w:rStyle w:val="Siln"/>
          <w:rFonts w:ascii="inherit" w:hAnsi="inherit" w:cs="Arial"/>
          <w:color w:val="FF0000"/>
          <w:sz w:val="18"/>
          <w:szCs w:val="18"/>
          <w:bdr w:val="none" w:sz="0" w:space="0" w:color="auto" w:frame="1"/>
          <w:lang w:val="en-GB"/>
        </w:rPr>
        <w:t xml:space="preserve"> (rámec)</w:t>
      </w:r>
      <w:r w:rsidRPr="00C26AE3">
        <w:rPr>
          <w:rStyle w:val="Siln"/>
          <w:rFonts w:ascii="inherit" w:hAnsi="inherit" w:cs="Arial"/>
          <w:color w:val="FF0000"/>
          <w:sz w:val="18"/>
          <w:szCs w:val="18"/>
          <w:bdr w:val="none" w:sz="0" w:space="0" w:color="auto" w:frame="1"/>
          <w:lang w:val="en-GB"/>
        </w:rPr>
        <w:t xml:space="preserve"> was received</w:t>
      </w:r>
      <w:r w:rsidR="0082248F" w:rsidRPr="00C26AE3">
        <w:rPr>
          <w:rStyle w:val="Siln"/>
          <w:rFonts w:ascii="inherit" w:hAnsi="inherit" w:cs="Arial"/>
          <w:color w:val="FF0000"/>
          <w:sz w:val="18"/>
          <w:szCs w:val="18"/>
          <w:bdr w:val="none" w:sz="0" w:space="0" w:color="auto" w:frame="1"/>
          <w:lang w:val="en-GB"/>
        </w:rPr>
        <w:t xml:space="preserve"> (prijatý)</w:t>
      </w:r>
      <w:r w:rsidRPr="00C26AE3">
        <w:rPr>
          <w:rStyle w:val="Siln"/>
          <w:rFonts w:ascii="inherit" w:hAnsi="inherit" w:cs="Arial"/>
          <w:color w:val="FF0000"/>
          <w:sz w:val="18"/>
          <w:szCs w:val="18"/>
          <w:bdr w:val="none" w:sz="0" w:space="0" w:color="auto" w:frame="1"/>
          <w:lang w:val="en-GB"/>
        </w:rPr>
        <w:t>.</w:t>
      </w:r>
      <w:r w:rsidRPr="00C26AE3">
        <w:rPr>
          <w:rFonts w:ascii="Arial" w:hAnsi="Arial" w:cs="Arial"/>
          <w:color w:val="333333"/>
          <w:sz w:val="18"/>
          <w:szCs w:val="18"/>
          <w:lang w:val="en-GB"/>
        </w:rPr>
        <w:br/>
      </w:r>
    </w:p>
    <w:p w:rsidR="008F6EEB" w:rsidRPr="00C26AE3" w:rsidRDefault="004A3840" w:rsidP="0006415E">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b/>
          <w:color w:val="333333"/>
          <w:sz w:val="18"/>
          <w:szCs w:val="18"/>
          <w:lang w:val="en-GB"/>
        </w:rPr>
        <w:t>What is a characteristic of the LLC sublayer?</w:t>
      </w:r>
      <w:r w:rsidRPr="00C26AE3">
        <w:rPr>
          <w:rFonts w:ascii="Arial" w:hAnsi="Arial" w:cs="Arial"/>
          <w:b/>
          <w:color w:val="333333"/>
          <w:sz w:val="18"/>
          <w:szCs w:val="18"/>
          <w:lang w:val="en-GB"/>
        </w:rPr>
        <w:br/>
      </w:r>
      <w:r w:rsidRPr="00C26AE3">
        <w:rPr>
          <w:rStyle w:val="Siln"/>
          <w:rFonts w:ascii="inherit" w:hAnsi="inherit" w:cs="Arial"/>
          <w:color w:val="FF0000"/>
          <w:sz w:val="18"/>
          <w:szCs w:val="18"/>
          <w:bdr w:val="none" w:sz="0" w:space="0" w:color="auto" w:frame="1"/>
          <w:lang w:val="en-GB"/>
        </w:rPr>
        <w:t>It places information in the frame that allows multiple Layer 3 protocols to use the same network interface and media.</w:t>
      </w:r>
      <w:r w:rsidRPr="00C26AE3">
        <w:rPr>
          <w:rFonts w:ascii="Arial" w:hAnsi="Arial" w:cs="Arial"/>
          <w:color w:val="333333"/>
          <w:sz w:val="18"/>
          <w:szCs w:val="18"/>
          <w:lang w:val="en-GB"/>
        </w:rPr>
        <w:br/>
      </w:r>
    </w:p>
    <w:p w:rsidR="008F6EEB" w:rsidRPr="00C26AE3" w:rsidRDefault="004A3840" w:rsidP="0006415E">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b/>
          <w:color w:val="333333"/>
          <w:sz w:val="18"/>
          <w:szCs w:val="18"/>
          <w:lang w:val="en-GB"/>
        </w:rPr>
        <w:t>On which switch interface would an administrator configure an IP address so that the switch can be managed remotely?</w:t>
      </w:r>
      <w:r w:rsidRPr="00C26AE3">
        <w:rPr>
          <w:rFonts w:ascii="Arial" w:hAnsi="Arial" w:cs="Arial"/>
          <w:b/>
          <w:color w:val="333333"/>
          <w:sz w:val="18"/>
          <w:szCs w:val="18"/>
          <w:lang w:val="en-GB"/>
        </w:rPr>
        <w:br/>
      </w:r>
      <w:r w:rsidRPr="00C26AE3">
        <w:rPr>
          <w:rStyle w:val="Siln"/>
          <w:rFonts w:ascii="inherit" w:hAnsi="inherit" w:cs="Arial"/>
          <w:color w:val="FF0000"/>
          <w:sz w:val="18"/>
          <w:szCs w:val="18"/>
          <w:bdr w:val="none" w:sz="0" w:space="0" w:color="auto" w:frame="1"/>
          <w:lang w:val="en-GB"/>
        </w:rPr>
        <w:t>VLAN 1</w:t>
      </w:r>
      <w:r w:rsidRPr="00C26AE3">
        <w:rPr>
          <w:rFonts w:ascii="Arial" w:hAnsi="Arial" w:cs="Arial"/>
          <w:color w:val="333333"/>
          <w:sz w:val="18"/>
          <w:szCs w:val="18"/>
          <w:lang w:val="en-GB"/>
        </w:rPr>
        <w:br/>
      </w:r>
    </w:p>
    <w:p w:rsidR="004A3840" w:rsidRPr="00C26AE3" w:rsidRDefault="004A3840" w:rsidP="0006415E">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b/>
          <w:color w:val="333333"/>
          <w:sz w:val="18"/>
          <w:szCs w:val="18"/>
          <w:lang w:val="en-GB"/>
        </w:rPr>
        <w:t xml:space="preserve">A network engineer is measuring </w:t>
      </w:r>
      <w:r w:rsidR="003A0CAA" w:rsidRPr="00C26AE3">
        <w:rPr>
          <w:rFonts w:ascii="Arial" w:hAnsi="Arial" w:cs="Arial"/>
          <w:b/>
          <w:color w:val="333333"/>
          <w:sz w:val="18"/>
          <w:szCs w:val="18"/>
          <w:lang w:val="en-GB"/>
        </w:rPr>
        <w:t xml:space="preserve">(merať) </w:t>
      </w:r>
      <w:r w:rsidRPr="00C26AE3">
        <w:rPr>
          <w:rFonts w:ascii="Arial" w:hAnsi="Arial" w:cs="Arial"/>
          <w:b/>
          <w:color w:val="333333"/>
          <w:sz w:val="18"/>
          <w:szCs w:val="18"/>
          <w:lang w:val="en-GB"/>
        </w:rPr>
        <w:t xml:space="preserve">the transfer of bits across the company backbone for a mission critical database application. The engineer notices that the network throughput </w:t>
      </w:r>
      <w:r w:rsidR="00E16DFA" w:rsidRPr="00C26AE3">
        <w:rPr>
          <w:rFonts w:ascii="Arial" w:hAnsi="Arial" w:cs="Arial"/>
          <w:b/>
          <w:color w:val="333333"/>
          <w:sz w:val="18"/>
          <w:szCs w:val="18"/>
          <w:lang w:val="en-GB"/>
        </w:rPr>
        <w:t xml:space="preserve">(priepustnosť) </w:t>
      </w:r>
      <w:r w:rsidRPr="00C26AE3">
        <w:rPr>
          <w:rFonts w:ascii="Arial" w:hAnsi="Arial" w:cs="Arial"/>
          <w:b/>
          <w:color w:val="333333"/>
          <w:sz w:val="18"/>
          <w:szCs w:val="18"/>
          <w:lang w:val="en-GB"/>
        </w:rPr>
        <w:t xml:space="preserve">appears lower than the bandwidth </w:t>
      </w:r>
      <w:r w:rsidR="00E16DFA" w:rsidRPr="00C26AE3">
        <w:rPr>
          <w:rFonts w:ascii="Arial" w:hAnsi="Arial" w:cs="Arial"/>
          <w:b/>
          <w:color w:val="333333"/>
          <w:sz w:val="18"/>
          <w:szCs w:val="18"/>
          <w:lang w:val="en-GB"/>
        </w:rPr>
        <w:t xml:space="preserve">(šírka pásma) </w:t>
      </w:r>
      <w:r w:rsidRPr="00C26AE3">
        <w:rPr>
          <w:rFonts w:ascii="Arial" w:hAnsi="Arial" w:cs="Arial"/>
          <w:b/>
          <w:color w:val="333333"/>
          <w:sz w:val="18"/>
          <w:szCs w:val="18"/>
          <w:lang w:val="en-GB"/>
        </w:rPr>
        <w:t>expected. Which three factors could influence the differences in throughput? (Choose three.)</w:t>
      </w:r>
      <w:r w:rsidRPr="00C26AE3">
        <w:rPr>
          <w:rFonts w:ascii="Arial" w:hAnsi="Arial" w:cs="Arial"/>
          <w:b/>
          <w:color w:val="333333"/>
          <w:sz w:val="18"/>
          <w:szCs w:val="18"/>
          <w:lang w:val="en-GB"/>
        </w:rPr>
        <w:br/>
      </w:r>
      <w:r w:rsidRPr="00C26AE3">
        <w:rPr>
          <w:rStyle w:val="Siln"/>
          <w:rFonts w:ascii="inherit" w:hAnsi="inherit" w:cs="Arial"/>
          <w:color w:val="FF0000"/>
          <w:sz w:val="18"/>
          <w:szCs w:val="18"/>
          <w:bdr w:val="none" w:sz="0" w:space="0" w:color="auto" w:frame="1"/>
          <w:lang w:val="en-GB"/>
        </w:rPr>
        <w:t>the amount of traffic that is currently crossing the network</w:t>
      </w:r>
      <w:r w:rsidRPr="00C26AE3">
        <w:rPr>
          <w:rFonts w:ascii="Arial" w:hAnsi="Arial" w:cs="Arial"/>
          <w:color w:val="333333"/>
          <w:sz w:val="18"/>
          <w:szCs w:val="18"/>
          <w:lang w:val="en-GB"/>
        </w:rPr>
        <w:br/>
      </w:r>
      <w:r w:rsidRPr="00C26AE3">
        <w:rPr>
          <w:rStyle w:val="Siln"/>
          <w:rFonts w:ascii="inherit" w:hAnsi="inherit" w:cs="Arial"/>
          <w:color w:val="FF0000"/>
          <w:sz w:val="18"/>
          <w:szCs w:val="18"/>
          <w:bdr w:val="none" w:sz="0" w:space="0" w:color="auto" w:frame="1"/>
          <w:lang w:val="en-GB"/>
        </w:rPr>
        <w:t>the type of traffic that is crossing the network</w:t>
      </w:r>
      <w:r w:rsidRPr="00C26AE3">
        <w:rPr>
          <w:rFonts w:ascii="Arial" w:hAnsi="Arial" w:cs="Arial"/>
          <w:color w:val="333333"/>
          <w:sz w:val="18"/>
          <w:szCs w:val="18"/>
          <w:lang w:val="en-GB"/>
        </w:rPr>
        <w:br/>
      </w:r>
      <w:r w:rsidRPr="00C26AE3">
        <w:rPr>
          <w:rStyle w:val="Siln"/>
          <w:rFonts w:ascii="inherit" w:hAnsi="inherit" w:cs="Arial"/>
          <w:color w:val="FF0000"/>
          <w:sz w:val="18"/>
          <w:szCs w:val="18"/>
          <w:bdr w:val="none" w:sz="0" w:space="0" w:color="auto" w:frame="1"/>
          <w:lang w:val="en-GB"/>
        </w:rPr>
        <w:t>the latency that is created by the number of network devices that the data is crossing</w:t>
      </w:r>
    </w:p>
    <w:p w:rsidR="00E16DFA" w:rsidRPr="00C26AE3" w:rsidRDefault="00E16DFA" w:rsidP="0006415E">
      <w:pPr>
        <w:pStyle w:val="Normlnywebov"/>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p>
    <w:p w:rsidR="00E16DFA" w:rsidRPr="00C26AE3" w:rsidRDefault="004A3840" w:rsidP="0006415E">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b/>
          <w:color w:val="333333"/>
          <w:sz w:val="18"/>
          <w:szCs w:val="18"/>
          <w:lang w:val="en-GB"/>
        </w:rPr>
        <w:t>When applied to a router, which command would help mitigate brute-force password attacks against the router?</w:t>
      </w:r>
      <w:r w:rsidRPr="00C26AE3">
        <w:rPr>
          <w:rFonts w:ascii="Arial" w:hAnsi="Arial" w:cs="Arial"/>
          <w:b/>
          <w:color w:val="333333"/>
          <w:sz w:val="18"/>
          <w:szCs w:val="18"/>
          <w:lang w:val="en-GB"/>
        </w:rPr>
        <w:br/>
      </w:r>
      <w:r w:rsidRPr="00C26AE3">
        <w:rPr>
          <w:rStyle w:val="Siln"/>
          <w:rFonts w:ascii="inherit" w:hAnsi="inherit" w:cs="Arial"/>
          <w:color w:val="FF0000"/>
          <w:sz w:val="18"/>
          <w:szCs w:val="18"/>
          <w:bdr w:val="none" w:sz="0" w:space="0" w:color="auto" w:frame="1"/>
          <w:lang w:val="en-GB"/>
        </w:rPr>
        <w:t>login block-for 60 attempts 5 within 60</w:t>
      </w:r>
      <w:r w:rsidRPr="00C26AE3">
        <w:rPr>
          <w:rFonts w:ascii="Arial" w:hAnsi="Arial" w:cs="Arial"/>
          <w:color w:val="333333"/>
          <w:sz w:val="18"/>
          <w:szCs w:val="18"/>
          <w:lang w:val="en-GB"/>
        </w:rPr>
        <w:br/>
      </w:r>
    </w:p>
    <w:p w:rsidR="00A30BC4" w:rsidRPr="00C26AE3" w:rsidRDefault="004A3840" w:rsidP="0006415E">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b/>
          <w:color w:val="333333"/>
          <w:sz w:val="18"/>
          <w:szCs w:val="18"/>
          <w:lang w:val="en-GB"/>
        </w:rPr>
        <w:t>Which two statements correctly describe a router mem</w:t>
      </w:r>
      <w:r w:rsidR="00CE1386" w:rsidRPr="00C26AE3">
        <w:rPr>
          <w:rFonts w:ascii="Arial" w:hAnsi="Arial" w:cs="Arial"/>
          <w:b/>
          <w:color w:val="333333"/>
          <w:sz w:val="18"/>
          <w:szCs w:val="18"/>
          <w:lang w:val="en-GB"/>
        </w:rPr>
        <w:t>ory type and its contents? (Cho</w:t>
      </w:r>
      <w:r w:rsidRPr="00C26AE3">
        <w:rPr>
          <w:rFonts w:ascii="Arial" w:hAnsi="Arial" w:cs="Arial"/>
          <w:b/>
          <w:color w:val="333333"/>
          <w:sz w:val="18"/>
          <w:szCs w:val="18"/>
          <w:lang w:val="en-GB"/>
        </w:rPr>
        <w:t>se two.)</w:t>
      </w:r>
      <w:r w:rsidRPr="00C26AE3">
        <w:rPr>
          <w:rStyle w:val="Siln"/>
          <w:rFonts w:ascii="inherit" w:hAnsi="inherit"/>
          <w:color w:val="FF0000"/>
          <w:sz w:val="18"/>
          <w:szCs w:val="18"/>
          <w:bdr w:val="none" w:sz="0" w:space="0" w:color="auto" w:frame="1"/>
          <w:lang w:val="en-GB"/>
        </w:rPr>
        <w:br/>
      </w:r>
      <w:r w:rsidRPr="00C26AE3">
        <w:rPr>
          <w:rStyle w:val="Siln"/>
          <w:rFonts w:ascii="inherit" w:hAnsi="inherit" w:cs="Arial"/>
          <w:color w:val="FF0000"/>
          <w:sz w:val="18"/>
          <w:szCs w:val="18"/>
          <w:bdr w:val="none" w:sz="0" w:space="0" w:color="auto" w:frame="1"/>
          <w:lang w:val="en-GB"/>
        </w:rPr>
        <w:t>ROM is nonvolatile</w:t>
      </w:r>
      <w:r w:rsidR="00E16DFA" w:rsidRPr="00C26AE3">
        <w:rPr>
          <w:rStyle w:val="Siln"/>
          <w:rFonts w:ascii="inherit" w:hAnsi="inherit" w:cs="Arial"/>
          <w:color w:val="FF0000"/>
          <w:sz w:val="18"/>
          <w:szCs w:val="18"/>
          <w:bdr w:val="none" w:sz="0" w:space="0" w:color="auto" w:frame="1"/>
          <w:lang w:val="en-GB"/>
        </w:rPr>
        <w:t xml:space="preserve"> (neprchavý)</w:t>
      </w:r>
      <w:r w:rsidRPr="00C26AE3">
        <w:rPr>
          <w:rStyle w:val="Siln"/>
          <w:rFonts w:ascii="inherit" w:hAnsi="inherit" w:cs="Arial"/>
          <w:color w:val="FF0000"/>
          <w:sz w:val="18"/>
          <w:szCs w:val="18"/>
          <w:bdr w:val="none" w:sz="0" w:space="0" w:color="auto" w:frame="1"/>
          <w:lang w:val="en-GB"/>
        </w:rPr>
        <w:t xml:space="preserve"> and contains basic diagnostic software.</w:t>
      </w:r>
      <w:r w:rsidRPr="00C26AE3">
        <w:rPr>
          <w:rFonts w:ascii="Arial" w:hAnsi="Arial" w:cs="Arial"/>
          <w:color w:val="333333"/>
          <w:sz w:val="18"/>
          <w:szCs w:val="18"/>
          <w:lang w:val="en-GB"/>
        </w:rPr>
        <w:br/>
      </w:r>
      <w:r w:rsidRPr="00C26AE3">
        <w:rPr>
          <w:rStyle w:val="Siln"/>
          <w:rFonts w:ascii="inherit" w:hAnsi="inherit" w:cs="Arial"/>
          <w:color w:val="FF0000"/>
          <w:sz w:val="18"/>
          <w:szCs w:val="18"/>
          <w:bdr w:val="none" w:sz="0" w:space="0" w:color="auto" w:frame="1"/>
          <w:lang w:val="en-GB"/>
        </w:rPr>
        <w:t>RAM is volatile and stores</w:t>
      </w:r>
      <w:r w:rsidR="00A30BC4" w:rsidRPr="00C26AE3">
        <w:rPr>
          <w:rStyle w:val="Siln"/>
          <w:rFonts w:ascii="inherit" w:hAnsi="inherit" w:cs="Arial"/>
          <w:color w:val="FF0000"/>
          <w:sz w:val="18"/>
          <w:szCs w:val="18"/>
          <w:bdr w:val="none" w:sz="0" w:space="0" w:color="auto" w:frame="1"/>
          <w:lang w:val="en-GB"/>
        </w:rPr>
        <w:t xml:space="preserve"> (ukladá)</w:t>
      </w:r>
      <w:r w:rsidRPr="00C26AE3">
        <w:rPr>
          <w:rStyle w:val="Siln"/>
          <w:rFonts w:ascii="inherit" w:hAnsi="inherit" w:cs="Arial"/>
          <w:color w:val="FF0000"/>
          <w:sz w:val="18"/>
          <w:szCs w:val="18"/>
          <w:bdr w:val="none" w:sz="0" w:space="0" w:color="auto" w:frame="1"/>
          <w:lang w:val="en-GB"/>
        </w:rPr>
        <w:t xml:space="preserve"> the IP routing table.</w:t>
      </w:r>
      <w:r w:rsidRPr="00C26AE3">
        <w:rPr>
          <w:rFonts w:ascii="Arial" w:hAnsi="Arial" w:cs="Arial"/>
          <w:color w:val="333333"/>
          <w:sz w:val="18"/>
          <w:szCs w:val="18"/>
          <w:lang w:val="en-GB"/>
        </w:rPr>
        <w:br/>
      </w:r>
    </w:p>
    <w:p w:rsidR="004A3840" w:rsidRPr="00C26AE3" w:rsidRDefault="004A3840" w:rsidP="0006415E">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bookmarkStart w:id="0" w:name="OLE_LINK1"/>
      <w:bookmarkStart w:id="1" w:name="OLE_LINK2"/>
      <w:bookmarkStart w:id="2" w:name="OLE_LINK3"/>
      <w:r w:rsidRPr="00C26AE3">
        <w:rPr>
          <w:rFonts w:ascii="Arial" w:hAnsi="Arial" w:cs="Arial"/>
          <w:b/>
          <w:color w:val="333333"/>
          <w:sz w:val="18"/>
          <w:szCs w:val="18"/>
          <w:lang w:val="en-GB"/>
        </w:rPr>
        <w:t xml:space="preserve">Which two components are necessary </w:t>
      </w:r>
      <w:r w:rsidR="00A30BC4" w:rsidRPr="00C26AE3">
        <w:rPr>
          <w:rFonts w:ascii="Arial" w:hAnsi="Arial" w:cs="Arial"/>
          <w:b/>
          <w:color w:val="333333"/>
          <w:sz w:val="18"/>
          <w:szCs w:val="18"/>
          <w:lang w:val="en-GB"/>
        </w:rPr>
        <w:t xml:space="preserve">(nutný) </w:t>
      </w:r>
      <w:r w:rsidRPr="00C26AE3">
        <w:rPr>
          <w:rFonts w:ascii="Arial" w:hAnsi="Arial" w:cs="Arial"/>
          <w:b/>
          <w:color w:val="333333"/>
          <w:sz w:val="18"/>
          <w:szCs w:val="18"/>
          <w:lang w:val="en-GB"/>
        </w:rPr>
        <w:t>for a wireless client to be installed on a WLAN? (Choose two.)</w:t>
      </w:r>
      <w:r w:rsidRPr="00C26AE3">
        <w:rPr>
          <w:rFonts w:ascii="Arial" w:hAnsi="Arial" w:cs="Arial"/>
          <w:b/>
          <w:color w:val="333333"/>
          <w:sz w:val="18"/>
          <w:szCs w:val="18"/>
          <w:lang w:val="en-GB"/>
        </w:rPr>
        <w:br/>
      </w:r>
      <w:bookmarkEnd w:id="0"/>
      <w:bookmarkEnd w:id="1"/>
      <w:bookmarkEnd w:id="2"/>
      <w:r w:rsidRPr="00C26AE3">
        <w:rPr>
          <w:rStyle w:val="Siln"/>
          <w:rFonts w:ascii="inherit" w:hAnsi="inherit" w:cs="Arial"/>
          <w:color w:val="FF0000"/>
          <w:sz w:val="18"/>
          <w:szCs w:val="18"/>
          <w:bdr w:val="none" w:sz="0" w:space="0" w:color="auto" w:frame="1"/>
          <w:lang w:val="en-GB"/>
        </w:rPr>
        <w:t>wireless NIC</w:t>
      </w:r>
      <w:r w:rsidRPr="00C26AE3">
        <w:rPr>
          <w:rFonts w:ascii="Arial" w:hAnsi="Arial" w:cs="Arial"/>
          <w:color w:val="333333"/>
          <w:sz w:val="18"/>
          <w:szCs w:val="18"/>
          <w:lang w:val="en-GB"/>
        </w:rPr>
        <w:br/>
      </w:r>
      <w:r w:rsidRPr="00C26AE3">
        <w:rPr>
          <w:rStyle w:val="Siln"/>
          <w:rFonts w:ascii="inherit" w:hAnsi="inherit" w:cs="Arial"/>
          <w:color w:val="FF0000"/>
          <w:sz w:val="18"/>
          <w:szCs w:val="18"/>
          <w:bdr w:val="none" w:sz="0" w:space="0" w:color="auto" w:frame="1"/>
          <w:lang w:val="en-GB"/>
        </w:rPr>
        <w:t>wireless client software</w:t>
      </w:r>
    </w:p>
    <w:p w:rsidR="004A3840" w:rsidRPr="00C26AE3" w:rsidRDefault="004A3840" w:rsidP="0006415E">
      <w:pPr>
        <w:pStyle w:val="Normlnywebov"/>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color w:val="333333"/>
          <w:sz w:val="18"/>
          <w:szCs w:val="18"/>
          <w:lang w:val="en-GB"/>
        </w:rPr>
        <w:t>12 Launch PT – Hide and Save PT</w:t>
      </w:r>
      <w:r w:rsidRPr="00C26AE3">
        <w:rPr>
          <w:rFonts w:ascii="Arial" w:hAnsi="Arial" w:cs="Arial"/>
          <w:color w:val="333333"/>
          <w:sz w:val="18"/>
          <w:szCs w:val="18"/>
          <w:lang w:val="en-GB"/>
        </w:rPr>
        <w:br/>
      </w:r>
      <w:r w:rsidRPr="00C26AE3">
        <w:rPr>
          <w:rFonts w:ascii="inherit" w:hAnsi="inherit" w:cs="Arial"/>
          <w:noProof/>
          <w:color w:val="21759B"/>
          <w:sz w:val="18"/>
          <w:szCs w:val="18"/>
          <w:bdr w:val="none" w:sz="0" w:space="0" w:color="auto" w:frame="1"/>
        </w:rPr>
        <w:drawing>
          <wp:inline distT="0" distB="0" distL="0" distR="0">
            <wp:extent cx="6543227" cy="3867656"/>
            <wp:effectExtent l="0" t="0" r="0" b="0"/>
            <wp:docPr id="18" name="Obrázok 18" descr="p12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121">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61355" cy="3878371"/>
                    </a:xfrm>
                    <a:prstGeom prst="rect">
                      <a:avLst/>
                    </a:prstGeom>
                    <a:noFill/>
                    <a:ln>
                      <a:noFill/>
                    </a:ln>
                  </pic:spPr>
                </pic:pic>
              </a:graphicData>
            </a:graphic>
          </wp:inline>
        </w:drawing>
      </w:r>
      <w:r w:rsidRPr="00C26AE3">
        <w:rPr>
          <w:rFonts w:ascii="Arial" w:hAnsi="Arial" w:cs="Arial"/>
          <w:color w:val="333333"/>
          <w:sz w:val="18"/>
          <w:szCs w:val="18"/>
          <w:lang w:val="en-GB"/>
        </w:rPr>
        <w:br/>
        <w:t>Open the PT activity. Perform the tasks in the activity instructions and then fill in the blank.</w:t>
      </w:r>
      <w:r w:rsidRPr="00C26AE3">
        <w:rPr>
          <w:rFonts w:ascii="Arial" w:hAnsi="Arial" w:cs="Arial"/>
          <w:color w:val="333333"/>
          <w:sz w:val="18"/>
          <w:szCs w:val="18"/>
          <w:lang w:val="en-GB"/>
        </w:rPr>
        <w:br/>
        <w:t>The Server0 message is</w:t>
      </w:r>
      <w:r w:rsidRPr="00C26AE3">
        <w:rPr>
          <w:rStyle w:val="apple-converted-space"/>
          <w:rFonts w:ascii="Arial" w:hAnsi="Arial" w:cs="Arial"/>
          <w:color w:val="333333"/>
          <w:sz w:val="18"/>
          <w:szCs w:val="18"/>
          <w:lang w:val="en-GB"/>
        </w:rPr>
        <w:t> </w:t>
      </w:r>
      <w:r w:rsidRPr="00C26AE3">
        <w:rPr>
          <w:rStyle w:val="Siln"/>
          <w:rFonts w:ascii="inherit" w:hAnsi="inherit" w:cs="Arial"/>
          <w:color w:val="FF0000"/>
          <w:sz w:val="18"/>
          <w:szCs w:val="18"/>
          <w:bdr w:val="none" w:sz="0" w:space="0" w:color="auto" w:frame="1"/>
          <w:lang w:val="en-GB"/>
        </w:rPr>
        <w:t>winner</w:t>
      </w:r>
    </w:p>
    <w:p w:rsidR="00FF5A81" w:rsidRPr="00C26AE3" w:rsidRDefault="00FF5A81" w:rsidP="0006415E">
      <w:pPr>
        <w:pStyle w:val="Normlnywebov"/>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p>
    <w:p w:rsidR="00FF5A81" w:rsidRPr="00C26AE3" w:rsidRDefault="004A3840" w:rsidP="0006415E">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b/>
          <w:color w:val="333333"/>
          <w:sz w:val="18"/>
          <w:szCs w:val="18"/>
          <w:lang w:val="en-GB"/>
        </w:rPr>
        <w:t>A host is accessing a Web server on a remote network. Which three functions are performed by intermediary network devices during this conversation? (Choose three.)</w:t>
      </w:r>
      <w:r w:rsidRPr="00C26AE3">
        <w:rPr>
          <w:rFonts w:ascii="Arial" w:hAnsi="Arial" w:cs="Arial"/>
          <w:b/>
          <w:color w:val="333333"/>
          <w:sz w:val="18"/>
          <w:szCs w:val="18"/>
          <w:lang w:val="en-GB"/>
        </w:rPr>
        <w:br/>
      </w:r>
      <w:r w:rsidRPr="00C26AE3">
        <w:rPr>
          <w:rStyle w:val="Siln"/>
          <w:rFonts w:ascii="inherit" w:hAnsi="inherit" w:cs="Arial"/>
          <w:color w:val="FF0000"/>
          <w:sz w:val="18"/>
          <w:szCs w:val="18"/>
          <w:bdr w:val="none" w:sz="0" w:space="0" w:color="auto" w:frame="1"/>
          <w:lang w:val="en-GB"/>
        </w:rPr>
        <w:t>applying security settings to control the flow of data</w:t>
      </w:r>
      <w:r w:rsidRPr="00C26AE3">
        <w:rPr>
          <w:rFonts w:ascii="Arial" w:hAnsi="Arial" w:cs="Arial"/>
          <w:color w:val="333333"/>
          <w:sz w:val="18"/>
          <w:szCs w:val="18"/>
          <w:lang w:val="en-GB"/>
        </w:rPr>
        <w:br/>
      </w:r>
      <w:r w:rsidRPr="00C26AE3">
        <w:rPr>
          <w:rStyle w:val="Siln"/>
          <w:rFonts w:ascii="inherit" w:hAnsi="inherit" w:cs="Arial"/>
          <w:color w:val="FF0000"/>
          <w:sz w:val="18"/>
          <w:szCs w:val="18"/>
          <w:bdr w:val="none" w:sz="0" w:space="0" w:color="auto" w:frame="1"/>
          <w:lang w:val="en-GB"/>
        </w:rPr>
        <w:t>notifying other devices when errors occur</w:t>
      </w:r>
    </w:p>
    <w:p w:rsidR="00FF5A81" w:rsidRPr="00C26AE3" w:rsidRDefault="00B14B55" w:rsidP="0006415E">
      <w:pPr>
        <w:pStyle w:val="Normlnywebov"/>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proofErr w:type="gramStart"/>
      <w:r w:rsidRPr="00C26AE3">
        <w:rPr>
          <w:rStyle w:val="Siln"/>
          <w:rFonts w:ascii="inherit" w:hAnsi="inherit" w:cs="Arial"/>
          <w:color w:val="FF0000"/>
          <w:sz w:val="18"/>
          <w:szCs w:val="18"/>
          <w:bdr w:val="none" w:sz="0" w:space="0" w:color="auto" w:frame="1"/>
          <w:lang w:val="en-GB"/>
        </w:rPr>
        <w:t>regenerating</w:t>
      </w:r>
      <w:proofErr w:type="gramEnd"/>
      <w:r w:rsidR="004A3840" w:rsidRPr="00C26AE3">
        <w:rPr>
          <w:rStyle w:val="Siln"/>
          <w:rFonts w:ascii="inherit" w:hAnsi="inherit" w:cs="Arial"/>
          <w:color w:val="FF0000"/>
          <w:sz w:val="18"/>
          <w:szCs w:val="18"/>
          <w:bdr w:val="none" w:sz="0" w:space="0" w:color="auto" w:frame="1"/>
          <w:lang w:val="en-GB"/>
        </w:rPr>
        <w:t xml:space="preserve"> data signals</w:t>
      </w:r>
      <w:r w:rsidR="004A3840" w:rsidRPr="00C26AE3">
        <w:rPr>
          <w:rFonts w:ascii="Arial" w:hAnsi="Arial" w:cs="Arial"/>
          <w:color w:val="333333"/>
          <w:sz w:val="18"/>
          <w:szCs w:val="18"/>
          <w:lang w:val="en-GB"/>
        </w:rPr>
        <w:br/>
      </w:r>
    </w:p>
    <w:p w:rsidR="004A3840" w:rsidRPr="00C26AE3" w:rsidRDefault="004A3840" w:rsidP="0006415E">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b/>
          <w:color w:val="333333"/>
          <w:sz w:val="18"/>
          <w:szCs w:val="18"/>
          <w:lang w:val="en-GB"/>
        </w:rPr>
        <w:br/>
      </w:r>
      <w:r w:rsidRPr="00C26AE3">
        <w:rPr>
          <w:rFonts w:ascii="inherit" w:hAnsi="inherit" w:cs="Arial"/>
          <w:noProof/>
          <w:color w:val="21759B"/>
          <w:sz w:val="18"/>
          <w:szCs w:val="18"/>
          <w:bdr w:val="none" w:sz="0" w:space="0" w:color="auto" w:frame="1"/>
        </w:rPr>
        <w:drawing>
          <wp:inline distT="0" distB="0" distL="0" distR="0">
            <wp:extent cx="3004135" cy="2850077"/>
            <wp:effectExtent l="0" t="0" r="6350" b="7620"/>
            <wp:docPr id="17" name="Obrázok 17" descr="Clipboard015">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ipboard01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1155" cy="2856737"/>
                    </a:xfrm>
                    <a:prstGeom prst="rect">
                      <a:avLst/>
                    </a:prstGeom>
                    <a:noFill/>
                    <a:ln>
                      <a:noFill/>
                    </a:ln>
                  </pic:spPr>
                </pic:pic>
              </a:graphicData>
            </a:graphic>
          </wp:inline>
        </w:drawing>
      </w:r>
    </w:p>
    <w:p w:rsidR="00173A16" w:rsidRPr="00C26AE3" w:rsidRDefault="00173A16" w:rsidP="0006415E">
      <w:pPr>
        <w:pStyle w:val="Normlnywebov"/>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p>
    <w:p w:rsidR="004A3840" w:rsidRPr="00C26AE3" w:rsidRDefault="00B379FA" w:rsidP="0006415E">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b/>
          <w:color w:val="333333"/>
          <w:sz w:val="18"/>
          <w:szCs w:val="18"/>
          <w:lang w:val="en-GB"/>
        </w:rPr>
      </w:pPr>
      <w:r w:rsidRPr="00C26AE3">
        <w:rPr>
          <w:rFonts w:ascii="inherit" w:hAnsi="inherit" w:cs="Arial"/>
          <w:b/>
          <w:noProof/>
          <w:color w:val="21759B"/>
          <w:sz w:val="18"/>
          <w:szCs w:val="18"/>
          <w:bdr w:val="none" w:sz="0" w:space="0" w:color="auto" w:frame="1"/>
        </w:rPr>
        <w:drawing>
          <wp:anchor distT="0" distB="0" distL="114300" distR="114300" simplePos="0" relativeHeight="251658240" behindDoc="0" locked="0" layoutInCell="1" allowOverlap="1" wp14:anchorId="6DD97B0D" wp14:editId="4B528680">
            <wp:simplePos x="0" y="0"/>
            <wp:positionH relativeFrom="column">
              <wp:posOffset>5715</wp:posOffset>
            </wp:positionH>
            <wp:positionV relativeFrom="paragraph">
              <wp:posOffset>231140</wp:posOffset>
            </wp:positionV>
            <wp:extent cx="2505075" cy="1356360"/>
            <wp:effectExtent l="0" t="0" r="9525" b="0"/>
            <wp:wrapThrough wrapText="bothSides">
              <wp:wrapPolygon edited="0">
                <wp:start x="0" y="0"/>
                <wp:lineTo x="0" y="21236"/>
                <wp:lineTo x="21518" y="21236"/>
                <wp:lineTo x="21518" y="0"/>
                <wp:lineTo x="0" y="0"/>
              </wp:wrapPolygon>
            </wp:wrapThrough>
            <wp:docPr id="16" name="Obrázok 16" descr="Clipboard01">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ipboard01">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05075" cy="1356360"/>
                    </a:xfrm>
                    <a:prstGeom prst="rect">
                      <a:avLst/>
                    </a:prstGeom>
                    <a:noFill/>
                    <a:ln>
                      <a:noFill/>
                    </a:ln>
                  </pic:spPr>
                </pic:pic>
              </a:graphicData>
            </a:graphic>
            <wp14:sizeRelH relativeFrom="page">
              <wp14:pctWidth>0</wp14:pctWidth>
            </wp14:sizeRelH>
            <wp14:sizeRelV relativeFrom="page">
              <wp14:pctHeight>0</wp14:pctHeight>
            </wp14:sizeRelV>
          </wp:anchor>
        </w:drawing>
      </w:r>
      <w:r w:rsidR="004A3840" w:rsidRPr="00C26AE3">
        <w:rPr>
          <w:rFonts w:ascii="Arial" w:hAnsi="Arial" w:cs="Arial"/>
          <w:b/>
          <w:color w:val="333333"/>
          <w:sz w:val="18"/>
          <w:szCs w:val="18"/>
          <w:lang w:val="en-GB"/>
        </w:rPr>
        <w:br/>
      </w:r>
    </w:p>
    <w:p w:rsidR="00173A16" w:rsidRPr="00C26AE3" w:rsidRDefault="00173A16" w:rsidP="0006415E">
      <w:pPr>
        <w:pStyle w:val="Bezriadkovania"/>
        <w:shd w:val="clear" w:color="auto" w:fill="FFFFFF" w:themeFill="background1"/>
        <w:spacing w:line="180" w:lineRule="atLeast"/>
        <w:ind w:left="426"/>
        <w:rPr>
          <w:rFonts w:ascii="Arial" w:eastAsia="Times New Roman" w:hAnsi="Arial" w:cs="Arial"/>
          <w:color w:val="333333"/>
          <w:sz w:val="18"/>
          <w:szCs w:val="18"/>
          <w:lang w:val="en-GB" w:eastAsia="sk-SK"/>
        </w:rPr>
      </w:pPr>
    </w:p>
    <w:p w:rsidR="00173A16" w:rsidRPr="00C26AE3" w:rsidRDefault="00173A16" w:rsidP="0006415E">
      <w:pPr>
        <w:pStyle w:val="Bezriadkovania"/>
        <w:shd w:val="clear" w:color="auto" w:fill="FFFFFF" w:themeFill="background1"/>
        <w:spacing w:line="180" w:lineRule="atLeast"/>
        <w:ind w:left="426" w:right="-307"/>
        <w:rPr>
          <w:sz w:val="18"/>
          <w:szCs w:val="18"/>
          <w:lang w:val="en-GB"/>
        </w:rPr>
      </w:pPr>
      <w:r w:rsidRPr="00C26AE3">
        <w:rPr>
          <w:sz w:val="18"/>
          <w:szCs w:val="18"/>
          <w:lang w:val="en-GB"/>
        </w:rPr>
        <w:t>Rámcová    Sieťová    Transportná    Data    Rámcový</w:t>
      </w:r>
      <w:r w:rsidRPr="00C26AE3">
        <w:rPr>
          <w:sz w:val="18"/>
          <w:szCs w:val="18"/>
          <w:lang w:val="en-GB"/>
        </w:rPr>
        <w:br/>
      </w:r>
      <w:r w:rsidR="00B379FA" w:rsidRPr="00C26AE3">
        <w:rPr>
          <w:sz w:val="18"/>
          <w:szCs w:val="18"/>
          <w:lang w:val="en-GB"/>
        </w:rPr>
        <w:t xml:space="preserve"> </w:t>
      </w:r>
      <w:r w:rsidRPr="00C26AE3">
        <w:rPr>
          <w:sz w:val="18"/>
          <w:szCs w:val="18"/>
          <w:lang w:val="en-GB"/>
        </w:rPr>
        <w:t>hlavička     hlavička      hlavič</w:t>
      </w:r>
      <w:r w:rsidR="00B379FA" w:rsidRPr="00C26AE3">
        <w:rPr>
          <w:sz w:val="18"/>
          <w:szCs w:val="18"/>
          <w:lang w:val="en-GB"/>
        </w:rPr>
        <w:t xml:space="preserve">ka                    </w:t>
      </w:r>
      <w:r w:rsidRPr="00C26AE3">
        <w:rPr>
          <w:sz w:val="18"/>
          <w:szCs w:val="18"/>
          <w:lang w:val="en-GB"/>
        </w:rPr>
        <w:t xml:space="preserve">  príves</w:t>
      </w:r>
    </w:p>
    <w:p w:rsidR="00173A16" w:rsidRPr="00C26AE3" w:rsidRDefault="00173A16" w:rsidP="0006415E">
      <w:pPr>
        <w:pStyle w:val="Normlnywebov"/>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p>
    <w:p w:rsidR="00173A16" w:rsidRPr="00C26AE3" w:rsidRDefault="00173A16" w:rsidP="0006415E">
      <w:pPr>
        <w:pStyle w:val="Normlnywebov"/>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p>
    <w:p w:rsidR="00173A16" w:rsidRPr="00C26AE3" w:rsidRDefault="00173A16" w:rsidP="0006415E">
      <w:pPr>
        <w:pStyle w:val="Normlnywebov"/>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p>
    <w:p w:rsidR="00173A16" w:rsidRPr="00C26AE3" w:rsidRDefault="00173A16" w:rsidP="0006415E">
      <w:pPr>
        <w:pStyle w:val="Normlnywebov"/>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p>
    <w:p w:rsidR="00B379FA" w:rsidRPr="00C26AE3" w:rsidRDefault="00B379FA" w:rsidP="0006415E">
      <w:pPr>
        <w:pStyle w:val="Normlnywebov"/>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p>
    <w:p w:rsidR="00B379FA" w:rsidRPr="00C26AE3" w:rsidRDefault="00B379FA" w:rsidP="0006415E">
      <w:pPr>
        <w:pStyle w:val="Normlnywebov"/>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p>
    <w:p w:rsidR="00B379FA" w:rsidRPr="00C26AE3" w:rsidRDefault="00B379FA" w:rsidP="0006415E">
      <w:pPr>
        <w:pStyle w:val="Normlnywebov"/>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p>
    <w:p w:rsidR="00173A16" w:rsidRPr="00C26AE3" w:rsidRDefault="00173A16" w:rsidP="0006415E">
      <w:pPr>
        <w:pStyle w:val="Normlnywebov"/>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p>
    <w:p w:rsidR="00173A16" w:rsidRPr="00C26AE3" w:rsidRDefault="004A3840" w:rsidP="0006415E">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b/>
          <w:color w:val="333333"/>
          <w:sz w:val="18"/>
          <w:szCs w:val="18"/>
          <w:lang w:val="en-GB"/>
        </w:rPr>
        <w:t>Which address on a PC does not change, even if the PC is moved to a different network?</w:t>
      </w:r>
      <w:r w:rsidRPr="00C26AE3">
        <w:rPr>
          <w:rFonts w:ascii="Arial" w:hAnsi="Arial" w:cs="Arial"/>
          <w:b/>
          <w:color w:val="333333"/>
          <w:sz w:val="18"/>
          <w:szCs w:val="18"/>
          <w:lang w:val="en-GB"/>
        </w:rPr>
        <w:br/>
      </w:r>
      <w:r w:rsidRPr="00C26AE3">
        <w:rPr>
          <w:rStyle w:val="Siln"/>
          <w:rFonts w:ascii="inherit" w:hAnsi="inherit" w:cs="Arial"/>
          <w:color w:val="FF0000"/>
          <w:sz w:val="18"/>
          <w:szCs w:val="18"/>
          <w:bdr w:val="none" w:sz="0" w:space="0" w:color="auto" w:frame="1"/>
          <w:lang w:val="en-GB"/>
        </w:rPr>
        <w:t>MAC address</w:t>
      </w:r>
      <w:r w:rsidRPr="00C26AE3">
        <w:rPr>
          <w:rFonts w:ascii="Arial" w:hAnsi="Arial" w:cs="Arial"/>
          <w:color w:val="333333"/>
          <w:sz w:val="18"/>
          <w:szCs w:val="18"/>
          <w:lang w:val="en-GB"/>
        </w:rPr>
        <w:br/>
      </w:r>
    </w:p>
    <w:p w:rsidR="00173A16" w:rsidRPr="00C26AE3" w:rsidRDefault="004A3840" w:rsidP="0006415E">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b/>
          <w:color w:val="333333"/>
          <w:sz w:val="18"/>
          <w:szCs w:val="18"/>
          <w:lang w:val="en-GB"/>
        </w:rPr>
        <w:t>What will happen if the default gateway address is incorrectly configured on a host?</w:t>
      </w:r>
      <w:r w:rsidRPr="00C26AE3">
        <w:rPr>
          <w:rFonts w:ascii="Arial" w:hAnsi="Arial" w:cs="Arial"/>
          <w:b/>
          <w:color w:val="333333"/>
          <w:sz w:val="18"/>
          <w:szCs w:val="18"/>
          <w:lang w:val="en-GB"/>
        </w:rPr>
        <w:br/>
      </w:r>
      <w:r w:rsidRPr="00C26AE3">
        <w:rPr>
          <w:rStyle w:val="Siln"/>
          <w:rFonts w:ascii="inherit" w:hAnsi="inherit" w:cs="Arial"/>
          <w:color w:val="FF0000"/>
          <w:sz w:val="18"/>
          <w:szCs w:val="18"/>
          <w:bdr w:val="none" w:sz="0" w:space="0" w:color="auto" w:frame="1"/>
          <w:lang w:val="en-GB"/>
        </w:rPr>
        <w:t>The host cannot communicate with hosts in other networks.</w:t>
      </w:r>
      <w:r w:rsidRPr="00C26AE3">
        <w:rPr>
          <w:rFonts w:ascii="Arial" w:hAnsi="Arial" w:cs="Arial"/>
          <w:color w:val="333333"/>
          <w:sz w:val="18"/>
          <w:szCs w:val="18"/>
          <w:lang w:val="en-GB"/>
        </w:rPr>
        <w:br/>
      </w:r>
    </w:p>
    <w:p w:rsidR="00173A16" w:rsidRPr="00C26AE3" w:rsidRDefault="004A3840" w:rsidP="0006415E">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b/>
          <w:color w:val="333333"/>
          <w:sz w:val="18"/>
          <w:szCs w:val="18"/>
          <w:lang w:val="en-GB"/>
        </w:rPr>
        <w:t>A host PC has just booted</w:t>
      </w:r>
      <w:r w:rsidR="00B379FA" w:rsidRPr="00C26AE3">
        <w:rPr>
          <w:rFonts w:ascii="Arial" w:hAnsi="Arial" w:cs="Arial"/>
          <w:b/>
          <w:color w:val="333333"/>
          <w:sz w:val="18"/>
          <w:szCs w:val="18"/>
          <w:lang w:val="en-GB"/>
        </w:rPr>
        <w:t xml:space="preserve"> </w:t>
      </w:r>
      <w:r w:rsidR="00A7004B" w:rsidRPr="00C26AE3">
        <w:rPr>
          <w:rFonts w:ascii="Arial" w:hAnsi="Arial" w:cs="Arial"/>
          <w:b/>
          <w:color w:val="333333"/>
          <w:sz w:val="18"/>
          <w:szCs w:val="18"/>
          <w:lang w:val="en-GB"/>
        </w:rPr>
        <w:t>(naštartoval)</w:t>
      </w:r>
      <w:r w:rsidRPr="00C26AE3">
        <w:rPr>
          <w:rFonts w:ascii="Arial" w:hAnsi="Arial" w:cs="Arial"/>
          <w:b/>
          <w:color w:val="333333"/>
          <w:sz w:val="18"/>
          <w:szCs w:val="18"/>
          <w:lang w:val="en-GB"/>
        </w:rPr>
        <w:t xml:space="preserve"> and is attempting to lease an address through DHCP. Which two messages will the client typically broadcast</w:t>
      </w:r>
      <w:r w:rsidR="00B379FA" w:rsidRPr="00C26AE3">
        <w:rPr>
          <w:rFonts w:ascii="Arial" w:hAnsi="Arial" w:cs="Arial"/>
          <w:b/>
          <w:color w:val="333333"/>
          <w:sz w:val="18"/>
          <w:szCs w:val="18"/>
          <w:lang w:val="en-GB"/>
        </w:rPr>
        <w:t xml:space="preserve"> </w:t>
      </w:r>
      <w:r w:rsidR="00A7004B" w:rsidRPr="00C26AE3">
        <w:rPr>
          <w:rFonts w:ascii="Arial" w:hAnsi="Arial" w:cs="Arial"/>
          <w:b/>
          <w:color w:val="333333"/>
          <w:sz w:val="18"/>
          <w:szCs w:val="18"/>
          <w:lang w:val="en-GB"/>
        </w:rPr>
        <w:t>(vysielanie)</w:t>
      </w:r>
      <w:r w:rsidRPr="00C26AE3">
        <w:rPr>
          <w:rFonts w:ascii="Arial" w:hAnsi="Arial" w:cs="Arial"/>
          <w:b/>
          <w:color w:val="333333"/>
          <w:sz w:val="18"/>
          <w:szCs w:val="18"/>
          <w:lang w:val="en-GB"/>
        </w:rPr>
        <w:t xml:space="preserve"> on the network? (Choose two.)</w:t>
      </w:r>
      <w:r w:rsidRPr="00C26AE3">
        <w:rPr>
          <w:rFonts w:ascii="Arial" w:hAnsi="Arial" w:cs="Arial"/>
          <w:b/>
          <w:color w:val="333333"/>
          <w:sz w:val="18"/>
          <w:szCs w:val="18"/>
          <w:lang w:val="en-GB"/>
        </w:rPr>
        <w:br/>
      </w:r>
      <w:r w:rsidRPr="00C26AE3">
        <w:rPr>
          <w:rStyle w:val="Siln"/>
          <w:rFonts w:ascii="inherit" w:hAnsi="inherit" w:cs="Arial"/>
          <w:color w:val="FF0000"/>
          <w:sz w:val="18"/>
          <w:szCs w:val="18"/>
          <w:bdr w:val="none" w:sz="0" w:space="0" w:color="auto" w:frame="1"/>
          <w:lang w:val="en-GB"/>
        </w:rPr>
        <w:t>DHCP</w:t>
      </w:r>
      <w:r w:rsidR="00B379FA" w:rsidRPr="00C26AE3">
        <w:rPr>
          <w:rStyle w:val="Siln"/>
          <w:rFonts w:ascii="inherit" w:hAnsi="inherit" w:cs="Arial"/>
          <w:color w:val="FF0000"/>
          <w:sz w:val="18"/>
          <w:szCs w:val="18"/>
          <w:bdr w:val="none" w:sz="0" w:space="0" w:color="auto" w:frame="1"/>
          <w:lang w:val="en-GB"/>
        </w:rPr>
        <w:t xml:space="preserve"> </w:t>
      </w:r>
      <w:r w:rsidRPr="00C26AE3">
        <w:rPr>
          <w:rStyle w:val="Siln"/>
          <w:rFonts w:ascii="inherit" w:hAnsi="inherit" w:cs="Arial"/>
          <w:color w:val="FF0000"/>
          <w:sz w:val="18"/>
          <w:szCs w:val="18"/>
          <w:bdr w:val="none" w:sz="0" w:space="0" w:color="auto" w:frame="1"/>
          <w:lang w:val="en-GB"/>
        </w:rPr>
        <w:t>REQUEST</w:t>
      </w:r>
      <w:r w:rsidR="00A7004B" w:rsidRPr="00C26AE3">
        <w:rPr>
          <w:rStyle w:val="Siln"/>
          <w:rFonts w:ascii="inherit" w:hAnsi="inherit" w:cs="Arial"/>
          <w:color w:val="FF0000"/>
          <w:sz w:val="18"/>
          <w:szCs w:val="18"/>
          <w:bdr w:val="none" w:sz="0" w:space="0" w:color="auto" w:frame="1"/>
          <w:lang w:val="en-GB"/>
        </w:rPr>
        <w:t xml:space="preserve"> (dhcp žiadosť)</w:t>
      </w:r>
      <w:r w:rsidRPr="00C26AE3">
        <w:rPr>
          <w:rFonts w:ascii="Arial" w:hAnsi="Arial" w:cs="Arial"/>
          <w:color w:val="333333"/>
          <w:sz w:val="18"/>
          <w:szCs w:val="18"/>
          <w:lang w:val="en-GB"/>
        </w:rPr>
        <w:br/>
      </w:r>
      <w:r w:rsidRPr="00C26AE3">
        <w:rPr>
          <w:rStyle w:val="Siln"/>
          <w:rFonts w:ascii="inherit" w:hAnsi="inherit" w:cs="Arial"/>
          <w:color w:val="FF0000"/>
          <w:sz w:val="18"/>
          <w:szCs w:val="18"/>
          <w:bdr w:val="none" w:sz="0" w:space="0" w:color="auto" w:frame="1"/>
          <w:lang w:val="en-GB"/>
        </w:rPr>
        <w:t>DHCP</w:t>
      </w:r>
      <w:r w:rsidR="00B379FA" w:rsidRPr="00C26AE3">
        <w:rPr>
          <w:rStyle w:val="Siln"/>
          <w:rFonts w:ascii="inherit" w:hAnsi="inherit" w:cs="Arial"/>
          <w:color w:val="FF0000"/>
          <w:sz w:val="18"/>
          <w:szCs w:val="18"/>
          <w:bdr w:val="none" w:sz="0" w:space="0" w:color="auto" w:frame="1"/>
          <w:lang w:val="en-GB"/>
        </w:rPr>
        <w:t xml:space="preserve"> </w:t>
      </w:r>
      <w:r w:rsidRPr="00C26AE3">
        <w:rPr>
          <w:rStyle w:val="Siln"/>
          <w:rFonts w:ascii="inherit" w:hAnsi="inherit" w:cs="Arial"/>
          <w:color w:val="FF0000"/>
          <w:sz w:val="18"/>
          <w:szCs w:val="18"/>
          <w:bdr w:val="none" w:sz="0" w:space="0" w:color="auto" w:frame="1"/>
          <w:lang w:val="en-GB"/>
        </w:rPr>
        <w:t>DISCOVER</w:t>
      </w:r>
      <w:r w:rsidRPr="00C26AE3">
        <w:rPr>
          <w:rFonts w:ascii="Arial" w:hAnsi="Arial" w:cs="Arial"/>
          <w:color w:val="333333"/>
          <w:sz w:val="18"/>
          <w:szCs w:val="18"/>
          <w:lang w:val="en-GB"/>
        </w:rPr>
        <w:br/>
      </w:r>
    </w:p>
    <w:p w:rsidR="00A7004B" w:rsidRPr="00C26AE3" w:rsidRDefault="004A3840" w:rsidP="0006415E">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color w:val="333333"/>
          <w:sz w:val="18"/>
          <w:szCs w:val="18"/>
          <w:lang w:val="en-GB"/>
        </w:rPr>
        <w:br/>
      </w:r>
      <w:r w:rsidRPr="00C26AE3">
        <w:rPr>
          <w:rFonts w:ascii="inherit" w:hAnsi="inherit" w:cs="Arial"/>
          <w:noProof/>
          <w:color w:val="21759B"/>
          <w:sz w:val="18"/>
          <w:szCs w:val="18"/>
          <w:bdr w:val="none" w:sz="0" w:space="0" w:color="auto" w:frame="1"/>
        </w:rPr>
        <w:drawing>
          <wp:inline distT="0" distB="0" distL="0" distR="0">
            <wp:extent cx="2303813" cy="569333"/>
            <wp:effectExtent l="0" t="0" r="1270" b="2540"/>
            <wp:docPr id="15" name="Obrázok 15" descr="p19">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19">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45694" cy="579683"/>
                    </a:xfrm>
                    <a:prstGeom prst="rect">
                      <a:avLst/>
                    </a:prstGeom>
                    <a:noFill/>
                    <a:ln>
                      <a:noFill/>
                    </a:ln>
                  </pic:spPr>
                </pic:pic>
              </a:graphicData>
            </a:graphic>
          </wp:inline>
        </w:drawing>
      </w:r>
      <w:r w:rsidRPr="00C26AE3">
        <w:rPr>
          <w:rFonts w:ascii="Arial" w:hAnsi="Arial" w:cs="Arial"/>
          <w:color w:val="333333"/>
          <w:sz w:val="18"/>
          <w:szCs w:val="18"/>
          <w:lang w:val="en-GB"/>
        </w:rPr>
        <w:br/>
        <w:t>Refer to the exhibit. An administrator wants to change the name of a brand new switch, using the hostname command as shown. What prompt will display after the command is issued?​</w:t>
      </w:r>
      <w:r w:rsidRPr="00C26AE3">
        <w:rPr>
          <w:rFonts w:ascii="Arial" w:hAnsi="Arial" w:cs="Arial"/>
          <w:color w:val="333333"/>
          <w:sz w:val="18"/>
          <w:szCs w:val="18"/>
          <w:lang w:val="en-GB"/>
        </w:rPr>
        <w:br/>
      </w:r>
      <w:r w:rsidRPr="00C26AE3">
        <w:rPr>
          <w:rStyle w:val="Siln"/>
          <w:rFonts w:ascii="inherit" w:hAnsi="inherit" w:cs="Arial"/>
          <w:color w:val="FF0000"/>
          <w:sz w:val="18"/>
          <w:szCs w:val="18"/>
          <w:bdr w:val="none" w:sz="0" w:space="0" w:color="auto" w:frame="1"/>
          <w:lang w:val="en-GB"/>
        </w:rPr>
        <w:t>Switch(config)#​</w:t>
      </w:r>
      <w:r w:rsidRPr="00C26AE3">
        <w:rPr>
          <w:rFonts w:ascii="Arial" w:hAnsi="Arial" w:cs="Arial"/>
          <w:color w:val="333333"/>
          <w:sz w:val="18"/>
          <w:szCs w:val="18"/>
          <w:lang w:val="en-GB"/>
        </w:rPr>
        <w:br/>
      </w:r>
    </w:p>
    <w:p w:rsidR="004A3840" w:rsidRPr="00C26AE3" w:rsidRDefault="004A3840" w:rsidP="0006415E">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b/>
          <w:color w:val="333333"/>
          <w:sz w:val="18"/>
          <w:szCs w:val="18"/>
          <w:lang w:val="en-GB"/>
        </w:rPr>
        <w:t xml:space="preserve">After making configuration changes, a network administrator issues </w:t>
      </w:r>
      <w:r w:rsidR="00C725E1" w:rsidRPr="00C26AE3">
        <w:rPr>
          <w:rFonts w:ascii="Arial" w:hAnsi="Arial" w:cs="Arial"/>
          <w:b/>
          <w:color w:val="333333"/>
          <w:sz w:val="18"/>
          <w:szCs w:val="18"/>
          <w:lang w:val="en-GB"/>
        </w:rPr>
        <w:t xml:space="preserve">(výdaj) </w:t>
      </w:r>
      <w:r w:rsidRPr="00C26AE3">
        <w:rPr>
          <w:rFonts w:ascii="Arial" w:hAnsi="Arial" w:cs="Arial"/>
          <w:b/>
          <w:color w:val="333333"/>
          <w:sz w:val="18"/>
          <w:szCs w:val="18"/>
          <w:lang w:val="en-GB"/>
        </w:rPr>
        <w:t>a copy running-config startup-config command in a Cisco switch. What is the result of issuing this command?</w:t>
      </w:r>
      <w:r w:rsidRPr="00C26AE3">
        <w:rPr>
          <w:rFonts w:ascii="Arial" w:hAnsi="Arial" w:cs="Arial"/>
          <w:b/>
          <w:color w:val="333333"/>
          <w:sz w:val="18"/>
          <w:szCs w:val="18"/>
          <w:lang w:val="en-GB"/>
        </w:rPr>
        <w:br/>
      </w:r>
      <w:r w:rsidRPr="00C26AE3">
        <w:rPr>
          <w:rStyle w:val="Siln"/>
          <w:rFonts w:ascii="inherit" w:hAnsi="inherit" w:cs="Arial"/>
          <w:color w:val="FF0000"/>
          <w:sz w:val="18"/>
          <w:szCs w:val="18"/>
          <w:bdr w:val="none" w:sz="0" w:space="0" w:color="auto" w:frame="1"/>
          <w:lang w:val="en-GB"/>
        </w:rPr>
        <w:t>The new configuration will be loaded if the switch is restarted.</w:t>
      </w:r>
    </w:p>
    <w:p w:rsidR="00A7004B" w:rsidRPr="00C26AE3" w:rsidRDefault="00A7004B" w:rsidP="0006415E">
      <w:pPr>
        <w:pStyle w:val="Normlnywebov"/>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p>
    <w:p w:rsidR="00620961" w:rsidRPr="00C26AE3" w:rsidRDefault="004A3840" w:rsidP="0006415E">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color w:val="333333"/>
          <w:sz w:val="18"/>
          <w:szCs w:val="18"/>
          <w:lang w:val="en-GB"/>
        </w:rPr>
        <w:br/>
      </w:r>
      <w:r w:rsidRPr="00C26AE3">
        <w:rPr>
          <w:rFonts w:ascii="inherit" w:hAnsi="inherit" w:cs="Arial"/>
          <w:noProof/>
          <w:color w:val="21759B"/>
          <w:sz w:val="18"/>
          <w:szCs w:val="18"/>
          <w:bdr w:val="none" w:sz="0" w:space="0" w:color="auto" w:frame="1"/>
        </w:rPr>
        <w:drawing>
          <wp:inline distT="0" distB="0" distL="0" distR="0">
            <wp:extent cx="4637315" cy="1877008"/>
            <wp:effectExtent l="0" t="0" r="0" b="9525"/>
            <wp:docPr id="14" name="Obrázok 14" descr="p21">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21">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68143" cy="1889486"/>
                    </a:xfrm>
                    <a:prstGeom prst="rect">
                      <a:avLst/>
                    </a:prstGeom>
                    <a:noFill/>
                    <a:ln>
                      <a:noFill/>
                    </a:ln>
                  </pic:spPr>
                </pic:pic>
              </a:graphicData>
            </a:graphic>
          </wp:inline>
        </w:drawing>
      </w:r>
      <w:r w:rsidRPr="00C26AE3">
        <w:rPr>
          <w:rFonts w:ascii="Arial" w:hAnsi="Arial" w:cs="Arial"/>
          <w:color w:val="333333"/>
          <w:sz w:val="18"/>
          <w:szCs w:val="18"/>
          <w:lang w:val="en-GB"/>
        </w:rPr>
        <w:br/>
        <w:t>Refer to the exhibit.</w:t>
      </w:r>
      <w:r w:rsidR="00621F90" w:rsidRPr="00C26AE3">
        <w:rPr>
          <w:rFonts w:ascii="Arial" w:hAnsi="Arial" w:cs="Arial"/>
          <w:color w:val="333333"/>
          <w:sz w:val="18"/>
          <w:szCs w:val="18"/>
          <w:lang w:val="en-GB"/>
        </w:rPr>
        <w:t xml:space="preserve"> </w:t>
      </w:r>
      <w:r w:rsidRPr="00C26AE3">
        <w:rPr>
          <w:rFonts w:ascii="Arial" w:hAnsi="Arial" w:cs="Arial"/>
          <w:color w:val="333333"/>
          <w:sz w:val="18"/>
          <w:szCs w:val="18"/>
          <w:lang w:val="en-GB"/>
        </w:rPr>
        <w:t>A TCP segment from a server has been captured by Wireshark, which is running on a host. What acknowledgement number will the host return for the TCP segment that has been received?</w:t>
      </w:r>
      <w:r w:rsidRPr="00C26AE3">
        <w:rPr>
          <w:rFonts w:ascii="Arial" w:hAnsi="Arial" w:cs="Arial"/>
          <w:color w:val="333333"/>
          <w:sz w:val="18"/>
          <w:szCs w:val="18"/>
          <w:lang w:val="en-GB"/>
        </w:rPr>
        <w:br/>
      </w:r>
      <w:r w:rsidRPr="00C26AE3">
        <w:rPr>
          <w:rStyle w:val="Siln"/>
          <w:rFonts w:ascii="inherit" w:hAnsi="inherit" w:cs="Arial"/>
          <w:color w:val="FF0000"/>
          <w:sz w:val="18"/>
          <w:szCs w:val="18"/>
          <w:bdr w:val="none" w:sz="0" w:space="0" w:color="auto" w:frame="1"/>
          <w:lang w:val="en-GB"/>
        </w:rPr>
        <w:t>306</w:t>
      </w:r>
      <w:r w:rsidRPr="00C26AE3">
        <w:rPr>
          <w:rFonts w:ascii="Arial" w:hAnsi="Arial" w:cs="Arial"/>
          <w:color w:val="333333"/>
          <w:sz w:val="18"/>
          <w:szCs w:val="18"/>
          <w:lang w:val="en-GB"/>
        </w:rPr>
        <w:br/>
      </w:r>
    </w:p>
    <w:p w:rsidR="004A3840" w:rsidRPr="00C26AE3" w:rsidRDefault="004A3840" w:rsidP="0006415E">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b/>
          <w:color w:val="333333"/>
          <w:sz w:val="18"/>
          <w:szCs w:val="18"/>
          <w:lang w:val="en-GB"/>
        </w:rPr>
        <w:t>Which technology provides a solution</w:t>
      </w:r>
      <w:r w:rsidR="00C668B5" w:rsidRPr="00C26AE3">
        <w:rPr>
          <w:rFonts w:ascii="Arial" w:hAnsi="Arial" w:cs="Arial"/>
          <w:b/>
          <w:color w:val="333333"/>
          <w:sz w:val="18"/>
          <w:szCs w:val="18"/>
          <w:lang w:val="en-GB"/>
        </w:rPr>
        <w:t xml:space="preserve"> (riešenie)</w:t>
      </w:r>
      <w:r w:rsidRPr="00C26AE3">
        <w:rPr>
          <w:rFonts w:ascii="Arial" w:hAnsi="Arial" w:cs="Arial"/>
          <w:b/>
          <w:color w:val="333333"/>
          <w:sz w:val="18"/>
          <w:szCs w:val="18"/>
          <w:lang w:val="en-GB"/>
        </w:rPr>
        <w:t xml:space="preserve"> to IPv4 address depletion by allowing multiple devices to share one public IP address?</w:t>
      </w:r>
      <w:r w:rsidRPr="00C26AE3">
        <w:rPr>
          <w:rFonts w:ascii="Arial" w:hAnsi="Arial" w:cs="Arial"/>
          <w:b/>
          <w:color w:val="333333"/>
          <w:sz w:val="18"/>
          <w:szCs w:val="18"/>
          <w:lang w:val="en-GB"/>
        </w:rPr>
        <w:br/>
      </w:r>
      <w:r w:rsidRPr="00C26AE3">
        <w:rPr>
          <w:rStyle w:val="Siln"/>
          <w:rFonts w:ascii="inherit" w:hAnsi="inherit" w:cs="Arial"/>
          <w:color w:val="FF0000"/>
          <w:sz w:val="18"/>
          <w:szCs w:val="18"/>
          <w:bdr w:val="none" w:sz="0" w:space="0" w:color="auto" w:frame="1"/>
          <w:lang w:val="en-GB"/>
        </w:rPr>
        <w:t>NAT</w:t>
      </w:r>
    </w:p>
    <w:p w:rsidR="00620961" w:rsidRPr="00C26AE3" w:rsidRDefault="00620961" w:rsidP="0006415E">
      <w:pPr>
        <w:pStyle w:val="Normlnywebov"/>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p>
    <w:p w:rsidR="00620961" w:rsidRPr="00C26AE3" w:rsidRDefault="004A3840" w:rsidP="0033492B">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b/>
          <w:color w:val="333333"/>
          <w:sz w:val="18"/>
          <w:szCs w:val="18"/>
          <w:lang w:val="en-GB"/>
        </w:rPr>
        <w:t>What is the purpose</w:t>
      </w:r>
      <w:r w:rsidR="00C668B5" w:rsidRPr="00C26AE3">
        <w:rPr>
          <w:rFonts w:ascii="Arial" w:hAnsi="Arial" w:cs="Arial"/>
          <w:b/>
          <w:color w:val="333333"/>
          <w:sz w:val="18"/>
          <w:szCs w:val="18"/>
          <w:lang w:val="en-GB"/>
        </w:rPr>
        <w:t xml:space="preserve"> </w:t>
      </w:r>
      <w:r w:rsidR="00620961" w:rsidRPr="00C26AE3">
        <w:rPr>
          <w:rFonts w:ascii="Arial" w:hAnsi="Arial" w:cs="Arial"/>
          <w:b/>
          <w:color w:val="333333"/>
          <w:sz w:val="18"/>
          <w:szCs w:val="18"/>
          <w:lang w:val="en-GB"/>
        </w:rPr>
        <w:t>(účel)</w:t>
      </w:r>
      <w:r w:rsidRPr="00C26AE3">
        <w:rPr>
          <w:rFonts w:ascii="Arial" w:hAnsi="Arial" w:cs="Arial"/>
          <w:b/>
          <w:color w:val="333333"/>
          <w:sz w:val="18"/>
          <w:szCs w:val="18"/>
          <w:lang w:val="en-GB"/>
        </w:rPr>
        <w:t xml:space="preserve"> of the routing process?</w:t>
      </w:r>
      <w:r w:rsidRPr="00C26AE3">
        <w:rPr>
          <w:rFonts w:ascii="Arial" w:hAnsi="Arial" w:cs="Arial"/>
          <w:b/>
          <w:color w:val="333333"/>
          <w:sz w:val="18"/>
          <w:szCs w:val="18"/>
          <w:lang w:val="en-GB"/>
        </w:rPr>
        <w:br/>
      </w:r>
      <w:r w:rsidRPr="00C26AE3">
        <w:rPr>
          <w:rStyle w:val="Siln"/>
          <w:rFonts w:ascii="inherit" w:hAnsi="inherit" w:cs="Arial"/>
          <w:color w:val="FF0000"/>
          <w:sz w:val="18"/>
          <w:szCs w:val="18"/>
          <w:bdr w:val="none" w:sz="0" w:space="0" w:color="auto" w:frame="1"/>
          <w:lang w:val="en-GB"/>
        </w:rPr>
        <w:t xml:space="preserve">to select the paths that are used to direct traffic </w:t>
      </w:r>
      <w:r w:rsidR="00613E16" w:rsidRPr="00C26AE3">
        <w:rPr>
          <w:rStyle w:val="Siln"/>
          <w:rFonts w:ascii="inherit" w:hAnsi="inherit" w:cs="Arial"/>
          <w:color w:val="FF0000"/>
          <w:sz w:val="18"/>
          <w:szCs w:val="18"/>
          <w:bdr w:val="none" w:sz="0" w:space="0" w:color="auto" w:frame="1"/>
          <w:lang w:val="en-GB"/>
        </w:rPr>
        <w:t xml:space="preserve">(prevádzka) </w:t>
      </w:r>
      <w:r w:rsidRPr="00C26AE3">
        <w:rPr>
          <w:rStyle w:val="Siln"/>
          <w:rFonts w:ascii="inherit" w:hAnsi="inherit" w:cs="Arial"/>
          <w:color w:val="FF0000"/>
          <w:sz w:val="18"/>
          <w:szCs w:val="18"/>
          <w:bdr w:val="none" w:sz="0" w:space="0" w:color="auto" w:frame="1"/>
          <w:lang w:val="en-GB"/>
        </w:rPr>
        <w:t>to destination networks</w:t>
      </w:r>
      <w:r w:rsidRPr="00C26AE3">
        <w:rPr>
          <w:rFonts w:ascii="Arial" w:hAnsi="Arial" w:cs="Arial"/>
          <w:color w:val="333333"/>
          <w:sz w:val="18"/>
          <w:szCs w:val="18"/>
          <w:lang w:val="en-GB"/>
        </w:rPr>
        <w:br/>
      </w:r>
    </w:p>
    <w:p w:rsidR="00620961" w:rsidRPr="00C26AE3" w:rsidRDefault="004A3840" w:rsidP="0033492B">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b/>
          <w:color w:val="333333"/>
          <w:sz w:val="18"/>
          <w:szCs w:val="18"/>
          <w:lang w:val="en-GB"/>
        </w:rPr>
        <w:t>Three bank employees are using the corporate network. The first employee uses a web browser to view a company web page in order to read some announcements. The second employee accesses the corporate database to perform some financial transactions. The third employee participates in an important live audio conference with other corporate managers in branch offices. If QoS is implemented on this network, what will be the priorities from highest to lowest of the different data types?</w:t>
      </w:r>
      <w:r w:rsidRPr="00C26AE3">
        <w:rPr>
          <w:rFonts w:ascii="Arial" w:hAnsi="Arial" w:cs="Arial"/>
          <w:b/>
          <w:color w:val="333333"/>
          <w:sz w:val="18"/>
          <w:szCs w:val="18"/>
          <w:lang w:val="en-GB"/>
        </w:rPr>
        <w:br/>
      </w:r>
      <w:r w:rsidRPr="00C26AE3">
        <w:rPr>
          <w:rStyle w:val="Siln"/>
          <w:rFonts w:ascii="inherit" w:hAnsi="inherit" w:cs="Arial"/>
          <w:color w:val="FF0000"/>
          <w:sz w:val="18"/>
          <w:szCs w:val="18"/>
          <w:bdr w:val="none" w:sz="0" w:space="0" w:color="auto" w:frame="1"/>
          <w:lang w:val="en-GB"/>
        </w:rPr>
        <w:t>audio conference, financial transactions, web page</w:t>
      </w:r>
      <w:r w:rsidRPr="00C26AE3">
        <w:rPr>
          <w:rFonts w:ascii="Arial" w:hAnsi="Arial" w:cs="Arial"/>
          <w:color w:val="333333"/>
          <w:sz w:val="18"/>
          <w:szCs w:val="18"/>
          <w:lang w:val="en-GB"/>
        </w:rPr>
        <w:br/>
      </w:r>
    </w:p>
    <w:p w:rsidR="004A3840" w:rsidRPr="00C26AE3" w:rsidRDefault="004A3840" w:rsidP="0006415E">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b/>
          <w:color w:val="333333"/>
          <w:sz w:val="18"/>
          <w:szCs w:val="18"/>
          <w:lang w:val="en-GB"/>
        </w:rPr>
        <w:t>A home user is looking for an ISP connection that provides high speed digital transmission over regular phone lines. What ISP connection type should be used?</w:t>
      </w:r>
      <w:r w:rsidRPr="00C26AE3">
        <w:rPr>
          <w:rFonts w:ascii="Arial" w:hAnsi="Arial" w:cs="Arial"/>
          <w:b/>
          <w:color w:val="333333"/>
          <w:sz w:val="18"/>
          <w:szCs w:val="18"/>
          <w:lang w:val="en-GB"/>
        </w:rPr>
        <w:br/>
      </w:r>
      <w:r w:rsidRPr="00C26AE3">
        <w:rPr>
          <w:rStyle w:val="Siln"/>
          <w:rFonts w:ascii="inherit" w:hAnsi="inherit" w:cs="Arial"/>
          <w:color w:val="FF0000"/>
          <w:sz w:val="18"/>
          <w:szCs w:val="18"/>
          <w:bdr w:val="none" w:sz="0" w:space="0" w:color="auto" w:frame="1"/>
          <w:lang w:val="en-GB"/>
        </w:rPr>
        <w:t>DSL</w:t>
      </w:r>
    </w:p>
    <w:p w:rsidR="00CC1700" w:rsidRPr="00C26AE3" w:rsidRDefault="004A3840" w:rsidP="0033492B">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b/>
          <w:color w:val="333333"/>
          <w:sz w:val="18"/>
          <w:szCs w:val="18"/>
          <w:lang w:val="en-GB"/>
        </w:rPr>
        <w:t>Which connection provides a secure CLI session with encryption</w:t>
      </w:r>
      <w:r w:rsidR="00B95E30" w:rsidRPr="00C26AE3">
        <w:rPr>
          <w:rFonts w:ascii="Arial" w:hAnsi="Arial" w:cs="Arial"/>
          <w:b/>
          <w:color w:val="333333"/>
          <w:sz w:val="18"/>
          <w:szCs w:val="18"/>
          <w:lang w:val="en-GB"/>
        </w:rPr>
        <w:t xml:space="preserve"> </w:t>
      </w:r>
      <w:r w:rsidR="00CC1700" w:rsidRPr="00C26AE3">
        <w:rPr>
          <w:rFonts w:ascii="Arial" w:hAnsi="Arial" w:cs="Arial"/>
          <w:b/>
          <w:color w:val="333333"/>
          <w:sz w:val="18"/>
          <w:szCs w:val="18"/>
          <w:lang w:val="en-GB"/>
        </w:rPr>
        <w:t>(šifrovanie)</w:t>
      </w:r>
      <w:r w:rsidRPr="00C26AE3">
        <w:rPr>
          <w:rFonts w:ascii="Arial" w:hAnsi="Arial" w:cs="Arial"/>
          <w:b/>
          <w:color w:val="333333"/>
          <w:sz w:val="18"/>
          <w:szCs w:val="18"/>
          <w:lang w:val="en-GB"/>
        </w:rPr>
        <w:t xml:space="preserve"> to a Cisco switch?</w:t>
      </w:r>
      <w:r w:rsidRPr="00C26AE3">
        <w:rPr>
          <w:rFonts w:ascii="Arial" w:hAnsi="Arial" w:cs="Arial"/>
          <w:b/>
          <w:color w:val="333333"/>
          <w:sz w:val="18"/>
          <w:szCs w:val="18"/>
          <w:lang w:val="en-GB"/>
        </w:rPr>
        <w:br/>
      </w:r>
      <w:r w:rsidRPr="00C26AE3">
        <w:rPr>
          <w:rStyle w:val="Siln"/>
          <w:rFonts w:ascii="inherit" w:hAnsi="inherit" w:cs="Arial"/>
          <w:color w:val="FF0000"/>
          <w:sz w:val="18"/>
          <w:szCs w:val="18"/>
          <w:bdr w:val="none" w:sz="0" w:space="0" w:color="auto" w:frame="1"/>
          <w:lang w:val="en-GB"/>
        </w:rPr>
        <w:t>an SSH connection</w:t>
      </w:r>
      <w:r w:rsidRPr="00C26AE3">
        <w:rPr>
          <w:rFonts w:ascii="Arial" w:hAnsi="Arial" w:cs="Arial"/>
          <w:color w:val="333333"/>
          <w:sz w:val="18"/>
          <w:szCs w:val="18"/>
          <w:lang w:val="en-GB"/>
        </w:rPr>
        <w:br/>
      </w:r>
    </w:p>
    <w:p w:rsidR="004A3840" w:rsidRPr="00C26AE3" w:rsidRDefault="004A3840" w:rsidP="0006415E">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b/>
          <w:color w:val="333333"/>
          <w:sz w:val="18"/>
          <w:szCs w:val="18"/>
          <w:lang w:val="en-GB"/>
        </w:rPr>
        <w:t>What is the purpose</w:t>
      </w:r>
      <w:r w:rsidR="00B95E30" w:rsidRPr="00C26AE3">
        <w:rPr>
          <w:rFonts w:ascii="Arial" w:hAnsi="Arial" w:cs="Arial"/>
          <w:b/>
          <w:color w:val="333333"/>
          <w:sz w:val="18"/>
          <w:szCs w:val="18"/>
          <w:lang w:val="en-GB"/>
        </w:rPr>
        <w:t xml:space="preserve"> </w:t>
      </w:r>
      <w:r w:rsidR="00CC1700" w:rsidRPr="00C26AE3">
        <w:rPr>
          <w:rFonts w:ascii="Arial" w:hAnsi="Arial" w:cs="Arial"/>
          <w:b/>
          <w:color w:val="333333"/>
          <w:sz w:val="18"/>
          <w:szCs w:val="18"/>
          <w:lang w:val="en-GB"/>
        </w:rPr>
        <w:t>(účel)</w:t>
      </w:r>
      <w:r w:rsidRPr="00C26AE3">
        <w:rPr>
          <w:rFonts w:ascii="Arial" w:hAnsi="Arial" w:cs="Arial"/>
          <w:b/>
          <w:color w:val="333333"/>
          <w:sz w:val="18"/>
          <w:szCs w:val="18"/>
          <w:lang w:val="en-GB"/>
        </w:rPr>
        <w:t xml:space="preserve"> of the network security accounting </w:t>
      </w:r>
      <w:r w:rsidR="00966EEA" w:rsidRPr="00C26AE3">
        <w:rPr>
          <w:rFonts w:ascii="Arial" w:hAnsi="Arial" w:cs="Arial"/>
          <w:b/>
          <w:color w:val="333333"/>
          <w:sz w:val="18"/>
          <w:szCs w:val="18"/>
          <w:lang w:val="en-GB"/>
        </w:rPr>
        <w:t xml:space="preserve">(účet, konto) </w:t>
      </w:r>
      <w:r w:rsidRPr="00C26AE3">
        <w:rPr>
          <w:rFonts w:ascii="Arial" w:hAnsi="Arial" w:cs="Arial"/>
          <w:b/>
          <w:color w:val="333333"/>
          <w:sz w:val="18"/>
          <w:szCs w:val="18"/>
          <w:lang w:val="en-GB"/>
        </w:rPr>
        <w:t>function?</w:t>
      </w:r>
      <w:r w:rsidRPr="00C26AE3">
        <w:rPr>
          <w:rFonts w:ascii="Arial" w:hAnsi="Arial" w:cs="Arial"/>
          <w:b/>
          <w:color w:val="333333"/>
          <w:sz w:val="18"/>
          <w:szCs w:val="18"/>
          <w:lang w:val="en-GB"/>
        </w:rPr>
        <w:br/>
      </w:r>
      <w:r w:rsidRPr="00C26AE3">
        <w:rPr>
          <w:rStyle w:val="Siln"/>
          <w:rFonts w:ascii="inherit" w:hAnsi="inherit" w:cs="Arial"/>
          <w:color w:val="FF0000"/>
          <w:sz w:val="18"/>
          <w:szCs w:val="18"/>
          <w:bdr w:val="none" w:sz="0" w:space="0" w:color="auto" w:frame="1"/>
          <w:lang w:val="en-GB"/>
        </w:rPr>
        <w:t xml:space="preserve">to keep </w:t>
      </w:r>
      <w:r w:rsidR="00966EEA" w:rsidRPr="00C26AE3">
        <w:rPr>
          <w:rStyle w:val="Siln"/>
          <w:rFonts w:ascii="inherit" w:hAnsi="inherit" w:cs="Arial"/>
          <w:color w:val="FF0000"/>
          <w:sz w:val="18"/>
          <w:szCs w:val="18"/>
          <w:bdr w:val="none" w:sz="0" w:space="0" w:color="auto" w:frame="1"/>
          <w:lang w:val="en-GB"/>
        </w:rPr>
        <w:t xml:space="preserve">(udržiavať) </w:t>
      </w:r>
      <w:r w:rsidRPr="00C26AE3">
        <w:rPr>
          <w:rStyle w:val="Siln"/>
          <w:rFonts w:ascii="inherit" w:hAnsi="inherit" w:cs="Arial"/>
          <w:color w:val="FF0000"/>
          <w:sz w:val="18"/>
          <w:szCs w:val="18"/>
          <w:bdr w:val="none" w:sz="0" w:space="0" w:color="auto" w:frame="1"/>
          <w:lang w:val="en-GB"/>
        </w:rPr>
        <w:t xml:space="preserve">track </w:t>
      </w:r>
      <w:r w:rsidR="00966EEA" w:rsidRPr="00C26AE3">
        <w:rPr>
          <w:rStyle w:val="Siln"/>
          <w:rFonts w:ascii="inherit" w:hAnsi="inherit" w:cs="Arial"/>
          <w:color w:val="FF0000"/>
          <w:sz w:val="18"/>
          <w:szCs w:val="18"/>
          <w:bdr w:val="none" w:sz="0" w:space="0" w:color="auto" w:frame="1"/>
          <w:lang w:val="en-GB"/>
        </w:rPr>
        <w:t xml:space="preserve">(trasa) </w:t>
      </w:r>
      <w:r w:rsidRPr="00C26AE3">
        <w:rPr>
          <w:rStyle w:val="Siln"/>
          <w:rFonts w:ascii="inherit" w:hAnsi="inherit" w:cs="Arial"/>
          <w:color w:val="FF0000"/>
          <w:sz w:val="18"/>
          <w:szCs w:val="18"/>
          <w:bdr w:val="none" w:sz="0" w:space="0" w:color="auto" w:frame="1"/>
          <w:lang w:val="en-GB"/>
        </w:rPr>
        <w:t>of the actions of a user</w:t>
      </w:r>
    </w:p>
    <w:p w:rsidR="00CC1700" w:rsidRPr="00C26AE3" w:rsidRDefault="00CC1700" w:rsidP="0006415E">
      <w:pPr>
        <w:pStyle w:val="Normlnywebov"/>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p>
    <w:p w:rsidR="00CC1700" w:rsidRPr="00C26AE3" w:rsidRDefault="004A3840" w:rsidP="0033492B">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color w:val="333333"/>
          <w:sz w:val="18"/>
          <w:szCs w:val="18"/>
          <w:lang w:val="en-GB"/>
        </w:rPr>
        <w:br/>
      </w:r>
      <w:r w:rsidRPr="00C26AE3">
        <w:rPr>
          <w:rFonts w:ascii="inherit" w:hAnsi="inherit" w:cs="Arial"/>
          <w:noProof/>
          <w:color w:val="21759B"/>
          <w:sz w:val="18"/>
          <w:szCs w:val="18"/>
          <w:bdr w:val="none" w:sz="0" w:space="0" w:color="auto" w:frame="1"/>
        </w:rPr>
        <w:drawing>
          <wp:inline distT="0" distB="0" distL="0" distR="0">
            <wp:extent cx="3173249" cy="1543050"/>
            <wp:effectExtent l="0" t="0" r="8255" b="0"/>
            <wp:docPr id="13" name="Obrázok 13" descr="p28">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28">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40884" cy="1575939"/>
                    </a:xfrm>
                    <a:prstGeom prst="rect">
                      <a:avLst/>
                    </a:prstGeom>
                    <a:noFill/>
                    <a:ln>
                      <a:noFill/>
                    </a:ln>
                  </pic:spPr>
                </pic:pic>
              </a:graphicData>
            </a:graphic>
          </wp:inline>
        </w:drawing>
      </w:r>
      <w:r w:rsidRPr="00C26AE3">
        <w:rPr>
          <w:rFonts w:ascii="Arial" w:hAnsi="Arial" w:cs="Arial"/>
          <w:color w:val="333333"/>
          <w:sz w:val="18"/>
          <w:szCs w:val="18"/>
          <w:lang w:val="en-GB"/>
        </w:rPr>
        <w:br/>
      </w:r>
      <w:r w:rsidRPr="00C26AE3">
        <w:rPr>
          <w:rFonts w:ascii="Arial" w:hAnsi="Arial" w:cs="Arial"/>
          <w:b/>
          <w:color w:val="333333"/>
          <w:sz w:val="18"/>
          <w:szCs w:val="18"/>
          <w:lang w:val="en-GB"/>
        </w:rPr>
        <w:t>Refer to the exhibit. A network administrator is configuring access control to switch SW1. If the administrator uses Telnet to connect to the switch, which password is needed to access user EXEC mode?</w:t>
      </w:r>
      <w:r w:rsidRPr="00C26AE3">
        <w:rPr>
          <w:rFonts w:ascii="Arial" w:hAnsi="Arial" w:cs="Arial"/>
          <w:b/>
          <w:color w:val="333333"/>
          <w:sz w:val="18"/>
          <w:szCs w:val="18"/>
          <w:lang w:val="en-GB"/>
        </w:rPr>
        <w:br/>
      </w:r>
      <w:r w:rsidRPr="00C26AE3">
        <w:rPr>
          <w:rStyle w:val="Siln"/>
          <w:rFonts w:ascii="inherit" w:hAnsi="inherit" w:cs="Arial"/>
          <w:color w:val="FF0000"/>
          <w:sz w:val="18"/>
          <w:szCs w:val="18"/>
          <w:bdr w:val="none" w:sz="0" w:space="0" w:color="auto" w:frame="1"/>
          <w:lang w:val="en-GB"/>
        </w:rPr>
        <w:t>linevtyin</w:t>
      </w:r>
      <w:r w:rsidRPr="00C26AE3">
        <w:rPr>
          <w:rFonts w:ascii="Arial" w:hAnsi="Arial" w:cs="Arial"/>
          <w:color w:val="333333"/>
          <w:sz w:val="18"/>
          <w:szCs w:val="18"/>
          <w:lang w:val="en-GB"/>
        </w:rPr>
        <w:br/>
      </w:r>
    </w:p>
    <w:p w:rsidR="00CC1700" w:rsidRPr="00C26AE3" w:rsidRDefault="004A3840" w:rsidP="0033492B">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b/>
          <w:color w:val="333333"/>
          <w:sz w:val="18"/>
          <w:szCs w:val="18"/>
          <w:lang w:val="en-GB"/>
        </w:rPr>
        <w:t xml:space="preserve">Which publicly </w:t>
      </w:r>
      <w:r w:rsidR="0075799A" w:rsidRPr="00C26AE3">
        <w:rPr>
          <w:rFonts w:ascii="Arial" w:hAnsi="Arial" w:cs="Arial"/>
          <w:b/>
          <w:color w:val="333333"/>
          <w:sz w:val="18"/>
          <w:szCs w:val="18"/>
          <w:lang w:val="en-GB"/>
        </w:rPr>
        <w:t xml:space="preserve">(verejné) </w:t>
      </w:r>
      <w:r w:rsidRPr="00C26AE3">
        <w:rPr>
          <w:rFonts w:ascii="Arial" w:hAnsi="Arial" w:cs="Arial"/>
          <w:b/>
          <w:color w:val="333333"/>
          <w:sz w:val="18"/>
          <w:szCs w:val="18"/>
          <w:lang w:val="en-GB"/>
        </w:rPr>
        <w:t>available</w:t>
      </w:r>
      <w:r w:rsidR="0075799A" w:rsidRPr="00C26AE3">
        <w:rPr>
          <w:rFonts w:ascii="Arial" w:hAnsi="Arial" w:cs="Arial"/>
          <w:b/>
          <w:color w:val="333333"/>
          <w:sz w:val="18"/>
          <w:szCs w:val="18"/>
          <w:lang w:val="en-GB"/>
        </w:rPr>
        <w:t xml:space="preserve"> (dostupný)</w:t>
      </w:r>
      <w:r w:rsidRPr="00C26AE3">
        <w:rPr>
          <w:rFonts w:ascii="Arial" w:hAnsi="Arial" w:cs="Arial"/>
          <w:b/>
          <w:color w:val="333333"/>
          <w:sz w:val="18"/>
          <w:szCs w:val="18"/>
          <w:lang w:val="en-GB"/>
        </w:rPr>
        <w:t xml:space="preserve"> resources describe</w:t>
      </w:r>
      <w:r w:rsidR="00966EEA" w:rsidRPr="00C26AE3">
        <w:rPr>
          <w:rFonts w:ascii="Arial" w:hAnsi="Arial" w:cs="Arial"/>
          <w:b/>
          <w:color w:val="333333"/>
          <w:sz w:val="18"/>
          <w:szCs w:val="18"/>
          <w:lang w:val="en-GB"/>
        </w:rPr>
        <w:t xml:space="preserve"> </w:t>
      </w:r>
      <w:r w:rsidR="00CC1700" w:rsidRPr="00C26AE3">
        <w:rPr>
          <w:rFonts w:ascii="Arial" w:hAnsi="Arial" w:cs="Arial"/>
          <w:b/>
          <w:color w:val="333333"/>
          <w:sz w:val="18"/>
          <w:szCs w:val="18"/>
          <w:lang w:val="en-GB"/>
        </w:rPr>
        <w:t>(popisujú)</w:t>
      </w:r>
      <w:r w:rsidRPr="00C26AE3">
        <w:rPr>
          <w:rFonts w:ascii="Arial" w:hAnsi="Arial" w:cs="Arial"/>
          <w:b/>
          <w:color w:val="333333"/>
          <w:sz w:val="18"/>
          <w:szCs w:val="18"/>
          <w:lang w:val="en-GB"/>
        </w:rPr>
        <w:t xml:space="preserve"> protocols, processes, and technologies for the Internet but do not give implementation details?</w:t>
      </w:r>
      <w:r w:rsidRPr="00C26AE3">
        <w:rPr>
          <w:rFonts w:ascii="Arial" w:hAnsi="Arial" w:cs="Arial"/>
          <w:b/>
          <w:color w:val="333333"/>
          <w:sz w:val="18"/>
          <w:szCs w:val="18"/>
          <w:lang w:val="en-GB"/>
        </w:rPr>
        <w:br/>
      </w:r>
      <w:r w:rsidRPr="00C26AE3">
        <w:rPr>
          <w:rStyle w:val="Siln"/>
          <w:rFonts w:ascii="inherit" w:hAnsi="inherit" w:cs="Arial"/>
          <w:color w:val="FF0000"/>
          <w:sz w:val="18"/>
          <w:szCs w:val="18"/>
          <w:bdr w:val="none" w:sz="0" w:space="0" w:color="auto" w:frame="1"/>
          <w:lang w:val="en-GB"/>
        </w:rPr>
        <w:t>Request for Comments</w:t>
      </w:r>
      <w:r w:rsidRPr="00C26AE3">
        <w:rPr>
          <w:rFonts w:ascii="Arial" w:hAnsi="Arial" w:cs="Arial"/>
          <w:color w:val="333333"/>
          <w:sz w:val="18"/>
          <w:szCs w:val="18"/>
          <w:lang w:val="en-GB"/>
        </w:rPr>
        <w:br/>
      </w:r>
    </w:p>
    <w:p w:rsidR="00CC1700" w:rsidRPr="00C26AE3" w:rsidRDefault="004A3840" w:rsidP="0033492B">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b/>
          <w:color w:val="333333"/>
          <w:sz w:val="18"/>
          <w:szCs w:val="18"/>
          <w:lang w:val="en-GB"/>
        </w:rPr>
        <w:t xml:space="preserve">A PC is configured to obtain an IP address automatically from network 192.168.1.0/24. The network administrator issues </w:t>
      </w:r>
      <w:r w:rsidR="0075799A" w:rsidRPr="00C26AE3">
        <w:rPr>
          <w:rFonts w:ascii="Arial" w:hAnsi="Arial" w:cs="Arial"/>
          <w:b/>
          <w:color w:val="333333"/>
          <w:sz w:val="18"/>
          <w:szCs w:val="18"/>
          <w:lang w:val="en-GB"/>
        </w:rPr>
        <w:t xml:space="preserve">(výdaj) </w:t>
      </w:r>
      <w:r w:rsidRPr="00C26AE3">
        <w:rPr>
          <w:rFonts w:ascii="Arial" w:hAnsi="Arial" w:cs="Arial"/>
          <w:b/>
          <w:color w:val="333333"/>
          <w:sz w:val="18"/>
          <w:szCs w:val="18"/>
          <w:lang w:val="en-GB"/>
        </w:rPr>
        <w:t xml:space="preserve">the </w:t>
      </w:r>
      <w:proofErr w:type="gramStart"/>
      <w:r w:rsidRPr="00C26AE3">
        <w:rPr>
          <w:rFonts w:ascii="Arial" w:hAnsi="Arial" w:cs="Arial"/>
          <w:b/>
          <w:color w:val="333333"/>
          <w:sz w:val="18"/>
          <w:szCs w:val="18"/>
          <w:lang w:val="en-GB"/>
        </w:rPr>
        <w:t>arp</w:t>
      </w:r>
      <w:proofErr w:type="gramEnd"/>
      <w:r w:rsidRPr="00C26AE3">
        <w:rPr>
          <w:rFonts w:ascii="Arial" w:hAnsi="Arial" w:cs="Arial"/>
          <w:b/>
          <w:color w:val="333333"/>
          <w:sz w:val="18"/>
          <w:szCs w:val="18"/>
          <w:lang w:val="en-GB"/>
        </w:rPr>
        <w:t xml:space="preserve"> –a command and notices an entry of 192.168.1.255 ff-ff-ff-ff-ff-ff. Which statement describes this entry?</w:t>
      </w:r>
      <w:r w:rsidRPr="00C26AE3">
        <w:rPr>
          <w:rFonts w:ascii="Arial" w:hAnsi="Arial" w:cs="Arial"/>
          <w:b/>
          <w:color w:val="333333"/>
          <w:sz w:val="18"/>
          <w:szCs w:val="18"/>
          <w:lang w:val="en-GB"/>
        </w:rPr>
        <w:br/>
      </w:r>
      <w:r w:rsidRPr="00C26AE3">
        <w:rPr>
          <w:rStyle w:val="Siln"/>
          <w:rFonts w:ascii="inherit" w:hAnsi="inherit" w:cs="Arial"/>
          <w:color w:val="FF0000"/>
          <w:sz w:val="18"/>
          <w:szCs w:val="18"/>
          <w:bdr w:val="none" w:sz="0" w:space="0" w:color="auto" w:frame="1"/>
          <w:lang w:val="en-GB"/>
        </w:rPr>
        <w:t>This is a static map entry.</w:t>
      </w:r>
      <w:r w:rsidRPr="00C26AE3">
        <w:rPr>
          <w:rFonts w:ascii="Arial" w:hAnsi="Arial" w:cs="Arial"/>
          <w:color w:val="333333"/>
          <w:sz w:val="18"/>
          <w:szCs w:val="18"/>
          <w:lang w:val="en-GB"/>
        </w:rPr>
        <w:br/>
      </w:r>
    </w:p>
    <w:p w:rsidR="0033492B" w:rsidRPr="00C26AE3" w:rsidRDefault="004A3840" w:rsidP="00A02F4F">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color w:val="333333"/>
          <w:sz w:val="18"/>
          <w:szCs w:val="18"/>
          <w:lang w:val="en-GB"/>
        </w:rPr>
        <w:t>Which subnet would include the address 192.168.1.96 as a usable host address?</w:t>
      </w:r>
      <w:r w:rsidRPr="00C26AE3">
        <w:rPr>
          <w:rFonts w:ascii="Arial" w:hAnsi="Arial" w:cs="Arial"/>
          <w:color w:val="333333"/>
          <w:sz w:val="18"/>
          <w:szCs w:val="18"/>
          <w:lang w:val="en-GB"/>
        </w:rPr>
        <w:br/>
      </w:r>
      <w:r w:rsidRPr="00C26AE3">
        <w:rPr>
          <w:rStyle w:val="Siln"/>
          <w:rFonts w:ascii="inherit" w:hAnsi="inherit" w:cs="Arial"/>
          <w:color w:val="FF0000"/>
          <w:sz w:val="18"/>
          <w:szCs w:val="18"/>
          <w:bdr w:val="none" w:sz="0" w:space="0" w:color="auto" w:frame="1"/>
          <w:lang w:val="en-GB"/>
        </w:rPr>
        <w:t>192.168.1.64/26</w:t>
      </w:r>
      <w:r w:rsidRPr="00C26AE3">
        <w:rPr>
          <w:rFonts w:ascii="Arial" w:hAnsi="Arial" w:cs="Arial"/>
          <w:color w:val="333333"/>
          <w:sz w:val="18"/>
          <w:szCs w:val="18"/>
          <w:lang w:val="en-GB"/>
        </w:rPr>
        <w:br/>
      </w:r>
    </w:p>
    <w:p w:rsidR="00AC1F0B" w:rsidRPr="00C26AE3" w:rsidRDefault="00677E2C" w:rsidP="00AB4398">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color w:val="333333"/>
          <w:sz w:val="18"/>
          <w:szCs w:val="18"/>
          <w:lang w:val="en-GB"/>
        </w:rPr>
        <w:t xml:space="preserve">32 </w:t>
      </w:r>
      <w:r w:rsidR="004A3840" w:rsidRPr="00C26AE3">
        <w:rPr>
          <w:rFonts w:ascii="Arial" w:hAnsi="Arial" w:cs="Arial"/>
          <w:color w:val="333333"/>
          <w:sz w:val="18"/>
          <w:szCs w:val="18"/>
          <w:lang w:val="en-GB"/>
        </w:rPr>
        <w:t xml:space="preserve">A particular </w:t>
      </w:r>
      <w:r w:rsidR="0033492B" w:rsidRPr="00C26AE3">
        <w:rPr>
          <w:rFonts w:ascii="Arial" w:hAnsi="Arial" w:cs="Arial"/>
          <w:color w:val="333333"/>
          <w:sz w:val="18"/>
          <w:szCs w:val="18"/>
          <w:lang w:val="en-GB"/>
        </w:rPr>
        <w:t>(</w:t>
      </w:r>
      <w:r w:rsidR="00AC1F0B" w:rsidRPr="00C26AE3">
        <w:rPr>
          <w:rFonts w:ascii="Arial" w:hAnsi="Arial" w:cs="Arial"/>
          <w:color w:val="333333"/>
          <w:sz w:val="18"/>
          <w:szCs w:val="18"/>
          <w:lang w:val="en-GB"/>
        </w:rPr>
        <w:t>určitý</w:t>
      </w:r>
      <w:r w:rsidR="0033492B" w:rsidRPr="00C26AE3">
        <w:rPr>
          <w:rFonts w:ascii="Arial" w:hAnsi="Arial" w:cs="Arial"/>
          <w:color w:val="333333"/>
          <w:sz w:val="18"/>
          <w:szCs w:val="18"/>
          <w:lang w:val="en-GB"/>
        </w:rPr>
        <w:t xml:space="preserve">) </w:t>
      </w:r>
      <w:r w:rsidR="004A3840" w:rsidRPr="00C26AE3">
        <w:rPr>
          <w:rFonts w:ascii="Arial" w:hAnsi="Arial" w:cs="Arial"/>
          <w:color w:val="333333"/>
          <w:sz w:val="18"/>
          <w:szCs w:val="18"/>
          <w:lang w:val="en-GB"/>
        </w:rPr>
        <w:t xml:space="preserve">website does not appear </w:t>
      </w:r>
      <w:r w:rsidR="00AC1F0B" w:rsidRPr="00C26AE3">
        <w:rPr>
          <w:rFonts w:ascii="Arial" w:hAnsi="Arial" w:cs="Arial"/>
          <w:color w:val="333333"/>
          <w:sz w:val="18"/>
          <w:szCs w:val="18"/>
          <w:lang w:val="en-GB"/>
        </w:rPr>
        <w:t xml:space="preserve">(objaviť </w:t>
      </w:r>
      <w:proofErr w:type="gramStart"/>
      <w:r w:rsidR="00AC1F0B" w:rsidRPr="00C26AE3">
        <w:rPr>
          <w:rFonts w:ascii="Arial" w:hAnsi="Arial" w:cs="Arial"/>
          <w:color w:val="333333"/>
          <w:sz w:val="18"/>
          <w:szCs w:val="18"/>
          <w:lang w:val="en-GB"/>
        </w:rPr>
        <w:t>sa</w:t>
      </w:r>
      <w:proofErr w:type="gramEnd"/>
      <w:r w:rsidR="00AC1F0B" w:rsidRPr="00C26AE3">
        <w:rPr>
          <w:rFonts w:ascii="Arial" w:hAnsi="Arial" w:cs="Arial"/>
          <w:color w:val="333333"/>
          <w:sz w:val="18"/>
          <w:szCs w:val="18"/>
          <w:lang w:val="en-GB"/>
        </w:rPr>
        <w:t xml:space="preserve">) </w:t>
      </w:r>
      <w:r w:rsidR="004A3840" w:rsidRPr="00C26AE3">
        <w:rPr>
          <w:rFonts w:ascii="Arial" w:hAnsi="Arial" w:cs="Arial"/>
          <w:color w:val="333333"/>
          <w:sz w:val="18"/>
          <w:szCs w:val="18"/>
          <w:lang w:val="en-GB"/>
        </w:rPr>
        <w:t>to be responding on a Windows 7 computer. What command could the technician use to show any cached DNS entries for this web page?</w:t>
      </w:r>
      <w:r w:rsidR="004A3840" w:rsidRPr="00C26AE3">
        <w:rPr>
          <w:rFonts w:ascii="Arial" w:hAnsi="Arial" w:cs="Arial"/>
          <w:color w:val="333333"/>
          <w:sz w:val="18"/>
          <w:szCs w:val="18"/>
          <w:lang w:val="en-GB"/>
        </w:rPr>
        <w:br/>
      </w:r>
      <w:r w:rsidR="004A3840" w:rsidRPr="00C26AE3">
        <w:rPr>
          <w:rStyle w:val="Siln"/>
          <w:rFonts w:ascii="inherit" w:hAnsi="inherit" w:cs="Arial"/>
          <w:color w:val="FF0000"/>
          <w:sz w:val="18"/>
          <w:szCs w:val="18"/>
          <w:bdr w:val="none" w:sz="0" w:space="0" w:color="auto" w:frame="1"/>
          <w:lang w:val="en-GB"/>
        </w:rPr>
        <w:t>ipconfig /displaydns</w:t>
      </w:r>
    </w:p>
    <w:p w:rsidR="004A3840" w:rsidRPr="00C26AE3" w:rsidRDefault="004A3840" w:rsidP="00A02F4F">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color w:val="333333"/>
          <w:sz w:val="18"/>
          <w:szCs w:val="18"/>
          <w:lang w:val="en-GB"/>
        </w:rPr>
        <w:t>Which type of wireless security generates dynamic encryption keys each time a client associates with an AP?</w:t>
      </w:r>
      <w:r w:rsidRPr="00C26AE3">
        <w:rPr>
          <w:rFonts w:ascii="Arial" w:hAnsi="Arial" w:cs="Arial"/>
          <w:color w:val="333333"/>
          <w:sz w:val="18"/>
          <w:szCs w:val="18"/>
          <w:lang w:val="en-GB"/>
        </w:rPr>
        <w:br/>
      </w:r>
      <w:r w:rsidRPr="00C26AE3">
        <w:rPr>
          <w:rStyle w:val="Siln"/>
          <w:rFonts w:ascii="inherit" w:hAnsi="inherit" w:cs="Arial"/>
          <w:color w:val="FF0000"/>
          <w:sz w:val="18"/>
          <w:szCs w:val="18"/>
          <w:bdr w:val="none" w:sz="0" w:space="0" w:color="auto" w:frame="1"/>
          <w:lang w:val="en-GB"/>
        </w:rPr>
        <w:t>WPA</w:t>
      </w:r>
      <w:r w:rsidRPr="00C26AE3">
        <w:rPr>
          <w:rFonts w:ascii="Arial" w:hAnsi="Arial" w:cs="Arial"/>
          <w:color w:val="333333"/>
          <w:sz w:val="18"/>
          <w:szCs w:val="18"/>
          <w:lang w:val="en-GB"/>
        </w:rPr>
        <w:br/>
      </w:r>
    </w:p>
    <w:p w:rsidR="007F535A" w:rsidRPr="00C26AE3" w:rsidRDefault="004A3840" w:rsidP="00A02F4F">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color w:val="333333"/>
          <w:sz w:val="18"/>
          <w:szCs w:val="18"/>
          <w:lang w:val="en-GB"/>
        </w:rPr>
        <w:t xml:space="preserve">A frame is transmitted from one networking device to another. Why does the receiving </w:t>
      </w:r>
      <w:r w:rsidR="007F535A" w:rsidRPr="00C26AE3">
        <w:rPr>
          <w:rFonts w:ascii="Arial" w:hAnsi="Arial" w:cs="Arial"/>
          <w:color w:val="333333"/>
          <w:sz w:val="18"/>
          <w:szCs w:val="18"/>
          <w:lang w:val="en-GB"/>
        </w:rPr>
        <w:t xml:space="preserve">(prijímacie) </w:t>
      </w:r>
      <w:r w:rsidRPr="00C26AE3">
        <w:rPr>
          <w:rFonts w:ascii="Arial" w:hAnsi="Arial" w:cs="Arial"/>
          <w:color w:val="333333"/>
          <w:sz w:val="18"/>
          <w:szCs w:val="18"/>
          <w:lang w:val="en-GB"/>
        </w:rPr>
        <w:t>device check the FCS field in the frame?</w:t>
      </w:r>
      <w:r w:rsidRPr="00C26AE3">
        <w:rPr>
          <w:rFonts w:ascii="Arial" w:hAnsi="Arial" w:cs="Arial"/>
          <w:color w:val="333333"/>
          <w:sz w:val="18"/>
          <w:szCs w:val="18"/>
          <w:lang w:val="en-GB"/>
        </w:rPr>
        <w:br/>
      </w:r>
      <w:r w:rsidRPr="00C26AE3">
        <w:rPr>
          <w:rStyle w:val="Siln"/>
          <w:rFonts w:ascii="inherit" w:hAnsi="inherit" w:cs="Arial"/>
          <w:color w:val="FF0000"/>
          <w:sz w:val="18"/>
          <w:szCs w:val="18"/>
          <w:bdr w:val="none" w:sz="0" w:space="0" w:color="auto" w:frame="1"/>
          <w:lang w:val="en-GB"/>
        </w:rPr>
        <w:t>to check the frame for possible transmission errors</w:t>
      </w:r>
      <w:r w:rsidRPr="00C26AE3">
        <w:rPr>
          <w:rFonts w:ascii="Arial" w:hAnsi="Arial" w:cs="Arial"/>
          <w:color w:val="333333"/>
          <w:sz w:val="18"/>
          <w:szCs w:val="18"/>
          <w:lang w:val="en-GB"/>
        </w:rPr>
        <w:br/>
      </w:r>
    </w:p>
    <w:p w:rsidR="004A3840" w:rsidRPr="00C26AE3" w:rsidRDefault="004A3840" w:rsidP="0006415E">
      <w:pPr>
        <w:pStyle w:val="Normlnywebov"/>
        <w:numPr>
          <w:ilvl w:val="0"/>
          <w:numId w:val="6"/>
        </w:numPr>
        <w:shd w:val="clear" w:color="auto" w:fill="FFFFFF" w:themeFill="background1"/>
        <w:spacing w:before="0" w:beforeAutospacing="0" w:after="0" w:afterAutospacing="0" w:line="180" w:lineRule="atLeast"/>
        <w:ind w:left="426"/>
        <w:textAlignment w:val="baseline"/>
        <w:rPr>
          <w:rStyle w:val="Siln"/>
          <w:rFonts w:ascii="Arial" w:hAnsi="Arial" w:cs="Arial"/>
          <w:b w:val="0"/>
          <w:bCs w:val="0"/>
          <w:color w:val="333333"/>
          <w:sz w:val="18"/>
          <w:szCs w:val="18"/>
          <w:lang w:val="en-GB"/>
        </w:rPr>
      </w:pPr>
      <w:r w:rsidRPr="00C26AE3">
        <w:rPr>
          <w:rFonts w:ascii="Arial" w:hAnsi="Arial" w:cs="Arial"/>
          <w:color w:val="333333"/>
          <w:sz w:val="18"/>
          <w:szCs w:val="18"/>
          <w:lang w:val="en-GB"/>
        </w:rPr>
        <w:br/>
      </w:r>
      <w:r w:rsidRPr="00C26AE3">
        <w:rPr>
          <w:rFonts w:ascii="inherit" w:hAnsi="inherit" w:cs="Arial"/>
          <w:noProof/>
          <w:color w:val="21759B"/>
          <w:sz w:val="18"/>
          <w:szCs w:val="18"/>
          <w:bdr w:val="none" w:sz="0" w:space="0" w:color="auto" w:frame="1"/>
        </w:rPr>
        <w:drawing>
          <wp:inline distT="0" distB="0" distL="0" distR="0">
            <wp:extent cx="3532910" cy="2023904"/>
            <wp:effectExtent l="0" t="0" r="0" b="0"/>
            <wp:docPr id="12" name="Obrázok 12" descr="p35">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35">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6508" cy="2025965"/>
                    </a:xfrm>
                    <a:prstGeom prst="rect">
                      <a:avLst/>
                    </a:prstGeom>
                    <a:noFill/>
                    <a:ln>
                      <a:noFill/>
                    </a:ln>
                  </pic:spPr>
                </pic:pic>
              </a:graphicData>
            </a:graphic>
          </wp:inline>
        </w:drawing>
      </w:r>
      <w:r w:rsidRPr="00C26AE3">
        <w:rPr>
          <w:rFonts w:ascii="Arial" w:hAnsi="Arial" w:cs="Arial"/>
          <w:color w:val="333333"/>
          <w:sz w:val="18"/>
          <w:szCs w:val="18"/>
          <w:lang w:val="en-GB"/>
        </w:rPr>
        <w:br/>
        <w:t>Refer to the exhibit. Which IP addressing scheme should be changed?</w:t>
      </w:r>
      <w:r w:rsidRPr="00C26AE3">
        <w:rPr>
          <w:rFonts w:ascii="Arial" w:hAnsi="Arial" w:cs="Arial"/>
          <w:color w:val="333333"/>
          <w:sz w:val="18"/>
          <w:szCs w:val="18"/>
          <w:lang w:val="en-GB"/>
        </w:rPr>
        <w:br/>
      </w:r>
      <w:r w:rsidRPr="00C26AE3">
        <w:rPr>
          <w:rStyle w:val="Siln"/>
          <w:rFonts w:ascii="inherit" w:hAnsi="inherit" w:cs="Arial"/>
          <w:color w:val="FF0000"/>
          <w:sz w:val="18"/>
          <w:szCs w:val="18"/>
          <w:bdr w:val="none" w:sz="0" w:space="0" w:color="auto" w:frame="1"/>
          <w:lang w:val="en-GB"/>
        </w:rPr>
        <w:t>Site 2</w:t>
      </w:r>
    </w:p>
    <w:p w:rsidR="007F535A" w:rsidRPr="00C26AE3" w:rsidRDefault="007F535A" w:rsidP="00460F63">
      <w:pPr>
        <w:pStyle w:val="Normlnywebov"/>
        <w:shd w:val="clear" w:color="auto" w:fill="FFFFFF" w:themeFill="background1"/>
        <w:spacing w:before="0" w:beforeAutospacing="0" w:after="0" w:afterAutospacing="0" w:line="180" w:lineRule="atLeast"/>
        <w:textAlignment w:val="baseline"/>
        <w:rPr>
          <w:rFonts w:ascii="Arial" w:hAnsi="Arial" w:cs="Arial"/>
          <w:color w:val="333333"/>
          <w:sz w:val="18"/>
          <w:szCs w:val="18"/>
          <w:lang w:val="en-GB"/>
        </w:rPr>
      </w:pPr>
    </w:p>
    <w:p w:rsidR="004A3840" w:rsidRPr="00C26AE3" w:rsidRDefault="004A3840" w:rsidP="0006415E">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color w:val="333333"/>
          <w:sz w:val="18"/>
          <w:szCs w:val="18"/>
          <w:lang w:val="en-GB"/>
        </w:rPr>
        <w:t>What is the effect of configuring the ipv6 unicast-routing command on a router?</w:t>
      </w:r>
      <w:r w:rsidRPr="00C26AE3">
        <w:rPr>
          <w:rFonts w:ascii="Arial" w:hAnsi="Arial" w:cs="Arial"/>
          <w:color w:val="333333"/>
          <w:sz w:val="18"/>
          <w:szCs w:val="18"/>
          <w:lang w:val="en-GB"/>
        </w:rPr>
        <w:br/>
      </w:r>
      <w:r w:rsidRPr="00C26AE3">
        <w:rPr>
          <w:rStyle w:val="Siln"/>
          <w:rFonts w:ascii="inherit" w:hAnsi="inherit" w:cs="Arial"/>
          <w:color w:val="FF0000"/>
          <w:sz w:val="18"/>
          <w:szCs w:val="18"/>
          <w:bdr w:val="none" w:sz="0" w:space="0" w:color="auto" w:frame="1"/>
          <w:lang w:val="en-GB"/>
        </w:rPr>
        <w:t xml:space="preserve">to enable </w:t>
      </w:r>
      <w:r w:rsidR="00460F63" w:rsidRPr="00C26AE3">
        <w:rPr>
          <w:rStyle w:val="Siln"/>
          <w:rFonts w:ascii="inherit" w:hAnsi="inherit" w:cs="Arial"/>
          <w:color w:val="FF0000"/>
          <w:sz w:val="18"/>
          <w:szCs w:val="18"/>
          <w:bdr w:val="none" w:sz="0" w:space="0" w:color="auto" w:frame="1"/>
          <w:lang w:val="en-GB"/>
        </w:rPr>
        <w:t xml:space="preserve">(oprávniť) </w:t>
      </w:r>
      <w:r w:rsidRPr="00C26AE3">
        <w:rPr>
          <w:rStyle w:val="Siln"/>
          <w:rFonts w:ascii="inherit" w:hAnsi="inherit" w:cs="Arial"/>
          <w:color w:val="FF0000"/>
          <w:sz w:val="18"/>
          <w:szCs w:val="18"/>
          <w:bdr w:val="none" w:sz="0" w:space="0" w:color="auto" w:frame="1"/>
          <w:lang w:val="en-GB"/>
        </w:rPr>
        <w:t>the router as an IPv6 router</w:t>
      </w:r>
      <w:r w:rsidRPr="00C26AE3">
        <w:rPr>
          <w:rFonts w:ascii="Arial" w:hAnsi="Arial" w:cs="Arial"/>
          <w:color w:val="333333"/>
          <w:sz w:val="18"/>
          <w:szCs w:val="18"/>
          <w:lang w:val="en-GB"/>
        </w:rPr>
        <w:br/>
      </w:r>
    </w:p>
    <w:p w:rsidR="004A3840" w:rsidRPr="00C26AE3" w:rsidRDefault="00AB4398" w:rsidP="0006415E">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inherit" w:hAnsi="inherit" w:cs="Arial"/>
          <w:noProof/>
          <w:color w:val="21759B"/>
          <w:sz w:val="18"/>
          <w:szCs w:val="18"/>
          <w:bdr w:val="none" w:sz="0" w:space="0" w:color="auto" w:frame="1"/>
        </w:rPr>
        <w:drawing>
          <wp:anchor distT="0" distB="0" distL="114300" distR="114300" simplePos="0" relativeHeight="251660288" behindDoc="0" locked="0" layoutInCell="1" allowOverlap="1" wp14:anchorId="6C454453" wp14:editId="385B0CE7">
            <wp:simplePos x="0" y="0"/>
            <wp:positionH relativeFrom="column">
              <wp:posOffset>401955</wp:posOffset>
            </wp:positionH>
            <wp:positionV relativeFrom="paragraph">
              <wp:posOffset>610254</wp:posOffset>
            </wp:positionV>
            <wp:extent cx="3455670" cy="2329180"/>
            <wp:effectExtent l="0" t="0" r="0" b="0"/>
            <wp:wrapSquare wrapText="bothSides"/>
            <wp:docPr id="11" name="Obrázok 11" descr="p38">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38">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55670" cy="2329180"/>
                    </a:xfrm>
                    <a:prstGeom prst="rect">
                      <a:avLst/>
                    </a:prstGeom>
                    <a:noFill/>
                    <a:ln>
                      <a:noFill/>
                    </a:ln>
                  </pic:spPr>
                </pic:pic>
              </a:graphicData>
            </a:graphic>
          </wp:anchor>
        </w:drawing>
      </w:r>
      <w:r w:rsidR="004A3840" w:rsidRPr="00C26AE3">
        <w:rPr>
          <w:rFonts w:ascii="Arial" w:hAnsi="Arial" w:cs="Arial"/>
          <w:color w:val="333333"/>
          <w:sz w:val="18"/>
          <w:szCs w:val="18"/>
          <w:lang w:val="en-GB"/>
        </w:rPr>
        <w:t xml:space="preserve">Which three IP addresses are </w:t>
      </w:r>
      <w:proofErr w:type="gramStart"/>
      <w:r w:rsidR="004A3840" w:rsidRPr="00C26AE3">
        <w:rPr>
          <w:rFonts w:ascii="Arial" w:hAnsi="Arial" w:cs="Arial"/>
          <w:color w:val="333333"/>
          <w:sz w:val="18"/>
          <w:szCs w:val="18"/>
          <w:lang w:val="en-GB"/>
        </w:rPr>
        <w:t>private ?</w:t>
      </w:r>
      <w:proofErr w:type="gramEnd"/>
      <w:r w:rsidR="004A3840" w:rsidRPr="00C26AE3">
        <w:rPr>
          <w:rFonts w:ascii="Arial" w:hAnsi="Arial" w:cs="Arial"/>
          <w:color w:val="333333"/>
          <w:sz w:val="18"/>
          <w:szCs w:val="18"/>
          <w:lang w:val="en-GB"/>
        </w:rPr>
        <w:t xml:space="preserve"> (Choose three.)</w:t>
      </w:r>
      <w:r w:rsidR="004A3840" w:rsidRPr="00C26AE3">
        <w:rPr>
          <w:rFonts w:ascii="Arial" w:hAnsi="Arial" w:cs="Arial"/>
          <w:color w:val="333333"/>
          <w:sz w:val="18"/>
          <w:szCs w:val="18"/>
          <w:lang w:val="en-GB"/>
        </w:rPr>
        <w:br/>
      </w:r>
      <w:r w:rsidR="004A3840" w:rsidRPr="00C26AE3">
        <w:rPr>
          <w:rStyle w:val="Siln"/>
          <w:rFonts w:ascii="inherit" w:hAnsi="inherit" w:cs="Arial"/>
          <w:color w:val="FF0000"/>
          <w:sz w:val="18"/>
          <w:szCs w:val="18"/>
          <w:bdr w:val="none" w:sz="0" w:space="0" w:color="auto" w:frame="1"/>
          <w:lang w:val="en-GB"/>
        </w:rPr>
        <w:t>10.1.1.1</w:t>
      </w:r>
      <w:r w:rsidR="004A3840" w:rsidRPr="00C26AE3">
        <w:rPr>
          <w:rFonts w:ascii="Arial" w:hAnsi="Arial" w:cs="Arial"/>
          <w:color w:val="333333"/>
          <w:sz w:val="18"/>
          <w:szCs w:val="18"/>
          <w:lang w:val="en-GB"/>
        </w:rPr>
        <w:br/>
      </w:r>
      <w:r w:rsidR="004A3840" w:rsidRPr="00C26AE3">
        <w:rPr>
          <w:rStyle w:val="Siln"/>
          <w:rFonts w:ascii="inherit" w:hAnsi="inherit" w:cs="Arial"/>
          <w:color w:val="FF0000"/>
          <w:sz w:val="18"/>
          <w:szCs w:val="18"/>
          <w:bdr w:val="none" w:sz="0" w:space="0" w:color="auto" w:frame="1"/>
          <w:lang w:val="en-GB"/>
        </w:rPr>
        <w:t>172.16.4.4</w:t>
      </w:r>
      <w:r w:rsidR="004A3840" w:rsidRPr="00C26AE3">
        <w:rPr>
          <w:rFonts w:ascii="Arial" w:hAnsi="Arial" w:cs="Arial"/>
          <w:color w:val="333333"/>
          <w:sz w:val="18"/>
          <w:szCs w:val="18"/>
          <w:lang w:val="en-GB"/>
        </w:rPr>
        <w:br/>
      </w:r>
      <w:r w:rsidR="004A3840" w:rsidRPr="00C26AE3">
        <w:rPr>
          <w:rStyle w:val="Siln"/>
          <w:rFonts w:ascii="inherit" w:hAnsi="inherit" w:cs="Arial"/>
          <w:color w:val="FF0000"/>
          <w:sz w:val="18"/>
          <w:szCs w:val="18"/>
          <w:bdr w:val="none" w:sz="0" w:space="0" w:color="auto" w:frame="1"/>
          <w:lang w:val="en-GB"/>
        </w:rPr>
        <w:t>192.168.5.5</w:t>
      </w:r>
      <w:r w:rsidR="004A3840" w:rsidRPr="00C26AE3">
        <w:rPr>
          <w:rFonts w:ascii="Arial" w:hAnsi="Arial" w:cs="Arial"/>
          <w:color w:val="333333"/>
          <w:sz w:val="18"/>
          <w:szCs w:val="18"/>
          <w:lang w:val="en-GB"/>
        </w:rPr>
        <w:br/>
      </w:r>
    </w:p>
    <w:p w:rsidR="00AB4398" w:rsidRPr="00C26AE3" w:rsidRDefault="004A3840" w:rsidP="0006415E">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color w:val="333333"/>
          <w:sz w:val="18"/>
          <w:szCs w:val="18"/>
          <w:lang w:val="en-GB"/>
        </w:rPr>
        <w:br/>
      </w:r>
      <w:r w:rsidRPr="00C26AE3">
        <w:rPr>
          <w:rFonts w:ascii="Arial" w:hAnsi="Arial" w:cs="Arial"/>
          <w:color w:val="333333"/>
          <w:sz w:val="18"/>
          <w:szCs w:val="18"/>
          <w:lang w:val="en-GB"/>
        </w:rPr>
        <w:br/>
      </w:r>
    </w:p>
    <w:p w:rsidR="00AB4398" w:rsidRPr="00C26AE3" w:rsidRDefault="00AB4398" w:rsidP="00AB4398">
      <w:pPr>
        <w:pStyle w:val="Normlnywebov"/>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p>
    <w:p w:rsidR="00AB4398" w:rsidRPr="00C26AE3" w:rsidRDefault="00AB4398" w:rsidP="00AB4398">
      <w:pPr>
        <w:pStyle w:val="Normlnywebov"/>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p>
    <w:p w:rsidR="00AB4398" w:rsidRPr="00C26AE3" w:rsidRDefault="00AB4398" w:rsidP="00AB4398">
      <w:pPr>
        <w:pStyle w:val="Normlnywebov"/>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p>
    <w:p w:rsidR="00AB4398" w:rsidRPr="00C26AE3" w:rsidRDefault="00AB4398" w:rsidP="00AB4398">
      <w:pPr>
        <w:pStyle w:val="Normlnywebov"/>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p>
    <w:p w:rsidR="00AB4398" w:rsidRPr="00C26AE3" w:rsidRDefault="00AB4398" w:rsidP="00AB4398">
      <w:pPr>
        <w:pStyle w:val="Normlnywebov"/>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p>
    <w:p w:rsidR="00AB4398" w:rsidRPr="00C26AE3" w:rsidRDefault="00AB4398" w:rsidP="00AB4398">
      <w:pPr>
        <w:pStyle w:val="Normlnywebov"/>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p>
    <w:p w:rsidR="00AB4398" w:rsidRPr="00C26AE3" w:rsidRDefault="00AB4398" w:rsidP="00AB4398">
      <w:pPr>
        <w:pStyle w:val="Normlnywebov"/>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p>
    <w:p w:rsidR="00AB4398" w:rsidRPr="00C26AE3" w:rsidRDefault="00AB4398" w:rsidP="00AB4398">
      <w:pPr>
        <w:pStyle w:val="Normlnywebov"/>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p>
    <w:p w:rsidR="00AB4398" w:rsidRPr="00C26AE3" w:rsidRDefault="00AB4398" w:rsidP="00AB4398">
      <w:pPr>
        <w:pStyle w:val="Normlnywebov"/>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p>
    <w:p w:rsidR="00AB4398" w:rsidRPr="00C26AE3" w:rsidRDefault="00AB4398" w:rsidP="00AB4398">
      <w:pPr>
        <w:pStyle w:val="Normlnywebov"/>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p>
    <w:p w:rsidR="00AB4398" w:rsidRPr="00C26AE3" w:rsidRDefault="00AB4398" w:rsidP="00AB4398">
      <w:pPr>
        <w:pStyle w:val="Normlnywebov"/>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p>
    <w:p w:rsidR="00AB4398" w:rsidRPr="00C26AE3" w:rsidRDefault="00AB4398" w:rsidP="00AB4398">
      <w:pPr>
        <w:pStyle w:val="Normlnywebov"/>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p>
    <w:p w:rsidR="00AB4398" w:rsidRPr="00C26AE3" w:rsidRDefault="00AB4398" w:rsidP="00AB4398">
      <w:pPr>
        <w:pStyle w:val="Normlnywebov"/>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p>
    <w:p w:rsidR="00AB4398" w:rsidRPr="00C26AE3" w:rsidRDefault="00AB4398" w:rsidP="00AB4398">
      <w:pPr>
        <w:pStyle w:val="Normlnywebov"/>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p>
    <w:p w:rsidR="00AB4398" w:rsidRPr="00C26AE3" w:rsidRDefault="00AB4398" w:rsidP="00AB4398">
      <w:pPr>
        <w:pStyle w:val="Normlnywebov"/>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p>
    <w:p w:rsidR="00AB4398" w:rsidRPr="00C26AE3" w:rsidRDefault="00AB4398" w:rsidP="00AB4398">
      <w:pPr>
        <w:pStyle w:val="Normlnywebov"/>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p>
    <w:p w:rsidR="004A3840" w:rsidRPr="00C26AE3" w:rsidRDefault="004A3840" w:rsidP="00AB4398">
      <w:pPr>
        <w:pStyle w:val="Normlnywebov"/>
        <w:shd w:val="clear" w:color="auto" w:fill="FFFFFF" w:themeFill="background1"/>
        <w:spacing w:before="0" w:beforeAutospacing="0" w:after="0" w:afterAutospacing="0" w:line="180" w:lineRule="atLeast"/>
        <w:ind w:left="426"/>
        <w:textAlignment w:val="baseline"/>
        <w:rPr>
          <w:rStyle w:val="Siln"/>
          <w:rFonts w:ascii="Arial" w:hAnsi="Arial" w:cs="Arial"/>
          <w:b w:val="0"/>
          <w:bCs w:val="0"/>
          <w:color w:val="333333"/>
          <w:sz w:val="18"/>
          <w:szCs w:val="18"/>
          <w:lang w:val="en-GB"/>
        </w:rPr>
      </w:pPr>
      <w:r w:rsidRPr="00C26AE3">
        <w:rPr>
          <w:rFonts w:ascii="Arial" w:hAnsi="Arial" w:cs="Arial"/>
          <w:color w:val="333333"/>
          <w:sz w:val="18"/>
          <w:szCs w:val="18"/>
          <w:lang w:val="en-GB"/>
        </w:rPr>
        <w:t>Refer to the exhibit. Consider the IP address configuration shown from PC1. What is a description of the default gateway address?</w:t>
      </w:r>
      <w:r w:rsidRPr="00C26AE3">
        <w:rPr>
          <w:rFonts w:ascii="Arial" w:hAnsi="Arial" w:cs="Arial"/>
          <w:color w:val="333333"/>
          <w:sz w:val="18"/>
          <w:szCs w:val="18"/>
          <w:lang w:val="en-GB"/>
        </w:rPr>
        <w:br/>
      </w:r>
      <w:r w:rsidRPr="00C26AE3">
        <w:rPr>
          <w:rStyle w:val="Siln"/>
          <w:rFonts w:ascii="inherit" w:hAnsi="inherit" w:cs="Arial"/>
          <w:color w:val="FF0000"/>
          <w:sz w:val="18"/>
          <w:szCs w:val="18"/>
          <w:bdr w:val="none" w:sz="0" w:space="0" w:color="auto" w:frame="1"/>
          <w:lang w:val="en-GB"/>
        </w:rPr>
        <w:t>It is the IP address of the Router1 interface that connects the PC1 LAN to Router1.</w:t>
      </w:r>
    </w:p>
    <w:p w:rsidR="00075DC2" w:rsidRPr="00C26AE3" w:rsidRDefault="00075DC2" w:rsidP="00075DC2">
      <w:pPr>
        <w:pStyle w:val="Normlnywebov"/>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p>
    <w:p w:rsidR="004A3840" w:rsidRPr="00C26AE3" w:rsidRDefault="004A3840" w:rsidP="0006415E">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color w:val="333333"/>
          <w:sz w:val="18"/>
          <w:szCs w:val="18"/>
          <w:lang w:val="en-GB"/>
        </w:rPr>
        <w:t xml:space="preserve">During </w:t>
      </w:r>
      <w:r w:rsidR="009034D6" w:rsidRPr="00C26AE3">
        <w:rPr>
          <w:rFonts w:ascii="Arial" w:hAnsi="Arial" w:cs="Arial"/>
          <w:color w:val="333333"/>
          <w:sz w:val="18"/>
          <w:szCs w:val="18"/>
          <w:lang w:val="en-GB"/>
        </w:rPr>
        <w:t xml:space="preserve">(počas) </w:t>
      </w:r>
      <w:r w:rsidRPr="00C26AE3">
        <w:rPr>
          <w:rFonts w:ascii="Arial" w:hAnsi="Arial" w:cs="Arial"/>
          <w:color w:val="333333"/>
          <w:sz w:val="18"/>
          <w:szCs w:val="18"/>
          <w:lang w:val="en-GB"/>
        </w:rPr>
        <w:t>normal operation, from which location do most Cisco switches and routers run the IOS?</w:t>
      </w:r>
      <w:r w:rsidRPr="00C26AE3">
        <w:rPr>
          <w:rFonts w:ascii="Arial" w:hAnsi="Arial" w:cs="Arial"/>
          <w:color w:val="333333"/>
          <w:sz w:val="18"/>
          <w:szCs w:val="18"/>
          <w:lang w:val="en-GB"/>
        </w:rPr>
        <w:br/>
      </w:r>
      <w:r w:rsidRPr="00C26AE3">
        <w:rPr>
          <w:rStyle w:val="Siln"/>
          <w:rFonts w:ascii="inherit" w:hAnsi="inherit" w:cs="Arial"/>
          <w:color w:val="FF0000"/>
          <w:sz w:val="18"/>
          <w:szCs w:val="18"/>
          <w:bdr w:val="none" w:sz="0" w:space="0" w:color="auto" w:frame="1"/>
          <w:lang w:val="en-GB"/>
        </w:rPr>
        <w:t>RAM</w:t>
      </w:r>
      <w:r w:rsidRPr="00C26AE3">
        <w:rPr>
          <w:rFonts w:ascii="Arial" w:hAnsi="Arial" w:cs="Arial"/>
          <w:color w:val="333333"/>
          <w:sz w:val="18"/>
          <w:szCs w:val="18"/>
          <w:lang w:val="en-GB"/>
        </w:rPr>
        <w:br/>
      </w:r>
    </w:p>
    <w:p w:rsidR="00B63D07" w:rsidRPr="00C26AE3" w:rsidRDefault="004A3840" w:rsidP="00A02F4F">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color w:val="333333"/>
          <w:sz w:val="18"/>
          <w:szCs w:val="18"/>
          <w:lang w:val="en-GB"/>
        </w:rPr>
        <w:t>What is an important function of the physical layer of the OSI model?</w:t>
      </w:r>
      <w:r w:rsidRPr="00C26AE3">
        <w:rPr>
          <w:rFonts w:ascii="Arial" w:hAnsi="Arial" w:cs="Arial"/>
          <w:color w:val="333333"/>
          <w:sz w:val="18"/>
          <w:szCs w:val="18"/>
          <w:lang w:val="en-GB"/>
        </w:rPr>
        <w:br/>
      </w:r>
      <w:r w:rsidRPr="00C26AE3">
        <w:rPr>
          <w:rStyle w:val="Siln"/>
          <w:rFonts w:ascii="inherit" w:hAnsi="inherit" w:cs="Arial"/>
          <w:color w:val="FF0000"/>
          <w:sz w:val="18"/>
          <w:szCs w:val="18"/>
          <w:bdr w:val="none" w:sz="0" w:space="0" w:color="auto" w:frame="1"/>
          <w:lang w:val="en-GB"/>
        </w:rPr>
        <w:t>It encodes frames into electrical, optical, or radio wave signals.</w:t>
      </w:r>
      <w:r w:rsidRPr="00C26AE3">
        <w:rPr>
          <w:rFonts w:ascii="Arial" w:hAnsi="Arial" w:cs="Arial"/>
          <w:color w:val="333333"/>
          <w:sz w:val="18"/>
          <w:szCs w:val="18"/>
          <w:lang w:val="en-GB"/>
        </w:rPr>
        <w:br/>
      </w:r>
    </w:p>
    <w:p w:rsidR="004A3840" w:rsidRPr="00C26AE3" w:rsidRDefault="004A3840" w:rsidP="0006415E">
      <w:pPr>
        <w:pStyle w:val="Normlnywebov"/>
        <w:numPr>
          <w:ilvl w:val="0"/>
          <w:numId w:val="6"/>
        </w:numPr>
        <w:shd w:val="clear" w:color="auto" w:fill="FFFFFF" w:themeFill="background1"/>
        <w:spacing w:before="0" w:beforeAutospacing="0" w:after="0" w:afterAutospacing="0" w:line="180" w:lineRule="atLeast"/>
        <w:ind w:left="426"/>
        <w:textAlignment w:val="baseline"/>
        <w:rPr>
          <w:rStyle w:val="Siln"/>
          <w:rFonts w:ascii="Arial" w:hAnsi="Arial" w:cs="Arial"/>
          <w:b w:val="0"/>
          <w:bCs w:val="0"/>
          <w:color w:val="333333"/>
          <w:sz w:val="18"/>
          <w:szCs w:val="18"/>
          <w:lang w:val="en-GB"/>
        </w:rPr>
      </w:pPr>
      <w:r w:rsidRPr="00C26AE3">
        <w:rPr>
          <w:rFonts w:ascii="Arial" w:hAnsi="Arial" w:cs="Arial"/>
          <w:color w:val="333333"/>
          <w:sz w:val="18"/>
          <w:szCs w:val="18"/>
          <w:lang w:val="en-GB"/>
        </w:rPr>
        <w:t>Which procedure is used to reduce the effect of crosstalk in copper cables?</w:t>
      </w:r>
      <w:r w:rsidRPr="00C26AE3">
        <w:rPr>
          <w:rFonts w:ascii="Arial" w:hAnsi="Arial" w:cs="Arial"/>
          <w:color w:val="333333"/>
          <w:sz w:val="18"/>
          <w:szCs w:val="18"/>
          <w:lang w:val="en-GB"/>
        </w:rPr>
        <w:br/>
      </w:r>
      <w:r w:rsidRPr="00C26AE3">
        <w:rPr>
          <w:rStyle w:val="Siln"/>
          <w:rFonts w:ascii="inherit" w:hAnsi="inherit" w:cs="Arial"/>
          <w:color w:val="FF0000"/>
          <w:sz w:val="18"/>
          <w:szCs w:val="18"/>
          <w:bdr w:val="none" w:sz="0" w:space="0" w:color="auto" w:frame="1"/>
          <w:lang w:val="en-GB"/>
        </w:rPr>
        <w:t>twisting opposing circuit wire pairs together</w:t>
      </w:r>
    </w:p>
    <w:p w:rsidR="00B63D07" w:rsidRPr="00C26AE3" w:rsidRDefault="00B63D07" w:rsidP="00B63D07">
      <w:pPr>
        <w:pStyle w:val="Normlnywebov"/>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p>
    <w:p w:rsidR="00A76133" w:rsidRPr="00C26AE3" w:rsidRDefault="004A3840" w:rsidP="00A76133">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color w:val="333333"/>
          <w:sz w:val="18"/>
          <w:szCs w:val="18"/>
          <w:lang w:val="en-GB"/>
        </w:rPr>
        <w:t>What are the three primary functions provided by Layer 2 data encapsulation? (Choose three.)</w:t>
      </w:r>
      <w:r w:rsidRPr="00C26AE3">
        <w:rPr>
          <w:rFonts w:ascii="Arial" w:hAnsi="Arial" w:cs="Arial"/>
          <w:color w:val="333333"/>
          <w:sz w:val="18"/>
          <w:szCs w:val="18"/>
          <w:lang w:val="en-GB"/>
        </w:rPr>
        <w:br/>
      </w:r>
      <w:r w:rsidRPr="00C26AE3">
        <w:rPr>
          <w:rStyle w:val="Siln"/>
          <w:rFonts w:ascii="inherit" w:hAnsi="inherit" w:cs="Arial"/>
          <w:color w:val="FF0000"/>
          <w:sz w:val="18"/>
          <w:szCs w:val="18"/>
          <w:bdr w:val="none" w:sz="0" w:space="0" w:color="auto" w:frame="1"/>
          <w:lang w:val="en-GB"/>
        </w:rPr>
        <w:t>detection of errors through CRC calculations</w:t>
      </w:r>
      <w:r w:rsidRPr="00C26AE3">
        <w:rPr>
          <w:rFonts w:ascii="Arial" w:hAnsi="Arial" w:cs="Arial"/>
          <w:color w:val="333333"/>
          <w:sz w:val="18"/>
          <w:szCs w:val="18"/>
          <w:lang w:val="en-GB"/>
        </w:rPr>
        <w:br/>
      </w:r>
      <w:r w:rsidRPr="00C26AE3">
        <w:rPr>
          <w:rStyle w:val="Siln"/>
          <w:rFonts w:ascii="inherit" w:hAnsi="inherit" w:cs="Arial"/>
          <w:color w:val="FF0000"/>
          <w:sz w:val="18"/>
          <w:szCs w:val="18"/>
          <w:bdr w:val="none" w:sz="0" w:space="0" w:color="auto" w:frame="1"/>
          <w:lang w:val="en-GB"/>
        </w:rPr>
        <w:t xml:space="preserve">delimiting </w:t>
      </w:r>
      <w:r w:rsidR="000A0768" w:rsidRPr="00C26AE3">
        <w:rPr>
          <w:rStyle w:val="Siln"/>
          <w:rFonts w:ascii="inherit" w:hAnsi="inherit" w:cs="Arial"/>
          <w:color w:val="FF0000"/>
          <w:sz w:val="18"/>
          <w:szCs w:val="18"/>
          <w:bdr w:val="none" w:sz="0" w:space="0" w:color="auto" w:frame="1"/>
          <w:lang w:val="en-GB"/>
        </w:rPr>
        <w:t xml:space="preserve">(vymedzujúci)  </w:t>
      </w:r>
      <w:r w:rsidRPr="00C26AE3">
        <w:rPr>
          <w:rStyle w:val="Siln"/>
          <w:rFonts w:ascii="inherit" w:hAnsi="inherit" w:cs="Arial"/>
          <w:color w:val="FF0000"/>
          <w:sz w:val="18"/>
          <w:szCs w:val="18"/>
          <w:bdr w:val="none" w:sz="0" w:space="0" w:color="auto" w:frame="1"/>
          <w:lang w:val="en-GB"/>
        </w:rPr>
        <w:t>groups of bits into frames</w:t>
      </w:r>
      <w:r w:rsidRPr="00C26AE3">
        <w:rPr>
          <w:rFonts w:ascii="Arial" w:hAnsi="Arial" w:cs="Arial"/>
          <w:color w:val="333333"/>
          <w:sz w:val="18"/>
          <w:szCs w:val="18"/>
          <w:lang w:val="en-GB"/>
        </w:rPr>
        <w:br/>
      </w:r>
      <w:r w:rsidRPr="00C26AE3">
        <w:rPr>
          <w:rStyle w:val="Siln"/>
          <w:rFonts w:ascii="inherit" w:hAnsi="inherit" w:cs="Arial"/>
          <w:color w:val="FF0000"/>
          <w:sz w:val="18"/>
          <w:szCs w:val="18"/>
          <w:bdr w:val="none" w:sz="0" w:space="0" w:color="auto" w:frame="1"/>
          <w:lang w:val="en-GB"/>
        </w:rPr>
        <w:t>data link layer addressing</w:t>
      </w:r>
      <w:r w:rsidR="00A76133" w:rsidRPr="00C26AE3">
        <w:rPr>
          <w:rStyle w:val="Siln"/>
          <w:rFonts w:ascii="inherit" w:hAnsi="inherit" w:cs="Arial"/>
          <w:color w:val="FF0000"/>
          <w:sz w:val="18"/>
          <w:szCs w:val="18"/>
          <w:bdr w:val="none" w:sz="0" w:space="0" w:color="auto" w:frame="1"/>
          <w:lang w:val="en-GB"/>
        </w:rPr>
        <w:br/>
      </w:r>
    </w:p>
    <w:p w:rsidR="004A3840" w:rsidRPr="00C26AE3" w:rsidRDefault="004A3840" w:rsidP="00A02F4F">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color w:val="333333"/>
          <w:sz w:val="18"/>
          <w:szCs w:val="18"/>
          <w:lang w:val="en-GB"/>
        </w:rPr>
        <w:t>What method is used to manage contention-based access on a wireless network?</w:t>
      </w:r>
      <w:r w:rsidRPr="00C26AE3">
        <w:rPr>
          <w:rFonts w:ascii="Arial" w:hAnsi="Arial" w:cs="Arial"/>
          <w:color w:val="333333"/>
          <w:sz w:val="18"/>
          <w:szCs w:val="18"/>
          <w:lang w:val="en-GB"/>
        </w:rPr>
        <w:br/>
      </w:r>
      <w:r w:rsidRPr="00C26AE3">
        <w:rPr>
          <w:rStyle w:val="Siln"/>
          <w:rFonts w:ascii="inherit" w:hAnsi="inherit" w:cs="Arial"/>
          <w:color w:val="FF0000"/>
          <w:sz w:val="18"/>
          <w:szCs w:val="18"/>
          <w:bdr w:val="none" w:sz="0" w:space="0" w:color="auto" w:frame="1"/>
          <w:lang w:val="en-GB"/>
        </w:rPr>
        <w:t>CSMA/CA</w:t>
      </w:r>
      <w:r w:rsidRPr="00C26AE3">
        <w:rPr>
          <w:rFonts w:ascii="Arial" w:hAnsi="Arial" w:cs="Arial"/>
          <w:color w:val="333333"/>
          <w:sz w:val="18"/>
          <w:szCs w:val="18"/>
          <w:lang w:val="en-GB"/>
        </w:rPr>
        <w:br/>
      </w:r>
    </w:p>
    <w:p w:rsidR="004A3840" w:rsidRPr="00C26AE3" w:rsidRDefault="004A3840" w:rsidP="0006415E">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color w:val="333333"/>
          <w:sz w:val="18"/>
          <w:szCs w:val="18"/>
          <w:lang w:val="en-GB"/>
        </w:rPr>
        <w:t>What happens when part of an Internet radio transmission is not delivered to the destination?</w:t>
      </w:r>
      <w:r w:rsidRPr="00C26AE3">
        <w:rPr>
          <w:rFonts w:ascii="Arial" w:hAnsi="Arial" w:cs="Arial"/>
          <w:color w:val="333333"/>
          <w:sz w:val="18"/>
          <w:szCs w:val="18"/>
          <w:lang w:val="en-GB"/>
        </w:rPr>
        <w:br/>
      </w:r>
      <w:r w:rsidRPr="00C26AE3">
        <w:rPr>
          <w:rStyle w:val="Siln"/>
          <w:rFonts w:ascii="inherit" w:hAnsi="inherit" w:cs="Arial"/>
          <w:color w:val="FF0000"/>
          <w:sz w:val="18"/>
          <w:szCs w:val="18"/>
          <w:bdr w:val="none" w:sz="0" w:space="0" w:color="auto" w:frame="1"/>
          <w:lang w:val="en-GB"/>
        </w:rPr>
        <w:t>The transmission continues without the missing portion.</w:t>
      </w:r>
      <w:r w:rsidRPr="00C26AE3">
        <w:rPr>
          <w:rFonts w:ascii="Arial" w:hAnsi="Arial" w:cs="Arial"/>
          <w:color w:val="333333"/>
          <w:sz w:val="18"/>
          <w:szCs w:val="18"/>
          <w:lang w:val="en-GB"/>
        </w:rPr>
        <w:br/>
      </w:r>
    </w:p>
    <w:p w:rsidR="004A3840" w:rsidRPr="00C26AE3" w:rsidRDefault="004A3840" w:rsidP="0006415E">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color w:val="333333"/>
          <w:sz w:val="18"/>
          <w:szCs w:val="18"/>
          <w:lang w:val="en-GB"/>
        </w:rPr>
        <w:t>What is the auto-MDIX feature on a switch?</w:t>
      </w:r>
      <w:r w:rsidRPr="00C26AE3">
        <w:rPr>
          <w:rFonts w:ascii="Arial" w:hAnsi="Arial" w:cs="Arial"/>
          <w:color w:val="333333"/>
          <w:sz w:val="18"/>
          <w:szCs w:val="18"/>
          <w:lang w:val="en-GB"/>
        </w:rPr>
        <w:br/>
      </w:r>
      <w:r w:rsidRPr="00C26AE3">
        <w:rPr>
          <w:rStyle w:val="Siln"/>
          <w:rFonts w:ascii="inherit" w:hAnsi="inherit" w:cs="Arial"/>
          <w:color w:val="FF0000"/>
          <w:sz w:val="18"/>
          <w:szCs w:val="18"/>
          <w:bdr w:val="none" w:sz="0" w:space="0" w:color="auto" w:frame="1"/>
          <w:lang w:val="en-GB"/>
        </w:rPr>
        <w:t>the automatic configuration of an interface for a straight-through or a crossover Ethernet cable connection</w:t>
      </w:r>
      <w:r w:rsidRPr="00C26AE3">
        <w:rPr>
          <w:rFonts w:ascii="Arial" w:hAnsi="Arial" w:cs="Arial"/>
          <w:color w:val="333333"/>
          <w:sz w:val="18"/>
          <w:szCs w:val="18"/>
          <w:lang w:val="en-GB"/>
        </w:rPr>
        <w:br/>
      </w:r>
    </w:p>
    <w:p w:rsidR="004A3840" w:rsidRPr="00C26AE3" w:rsidRDefault="004A3840" w:rsidP="0006415E">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color w:val="333333"/>
          <w:sz w:val="18"/>
          <w:szCs w:val="18"/>
          <w:lang w:val="en-GB"/>
        </w:rPr>
        <w:t>Which function is provided by TCP?</w:t>
      </w:r>
      <w:r w:rsidRPr="00C26AE3">
        <w:rPr>
          <w:rFonts w:ascii="Arial" w:hAnsi="Arial" w:cs="Arial"/>
          <w:color w:val="333333"/>
          <w:sz w:val="18"/>
          <w:szCs w:val="18"/>
          <w:lang w:val="en-GB"/>
        </w:rPr>
        <w:br/>
      </w:r>
      <w:r w:rsidRPr="00C26AE3">
        <w:rPr>
          <w:rStyle w:val="Siln"/>
          <w:rFonts w:ascii="inherit" w:hAnsi="inherit" w:cs="Arial"/>
          <w:color w:val="FF0000"/>
          <w:sz w:val="18"/>
          <w:szCs w:val="18"/>
          <w:bdr w:val="none" w:sz="0" w:space="0" w:color="auto" w:frame="1"/>
          <w:lang w:val="en-GB"/>
        </w:rPr>
        <w:t>detection of missing packets</w:t>
      </w:r>
      <w:r w:rsidRPr="00C26AE3">
        <w:rPr>
          <w:rFonts w:ascii="Arial" w:hAnsi="Arial" w:cs="Arial"/>
          <w:color w:val="333333"/>
          <w:sz w:val="18"/>
          <w:szCs w:val="18"/>
          <w:lang w:val="en-GB"/>
        </w:rPr>
        <w:br/>
      </w:r>
    </w:p>
    <w:p w:rsidR="004A3840" w:rsidRPr="00C26AE3" w:rsidRDefault="004A3840" w:rsidP="0006415E">
      <w:pPr>
        <w:pStyle w:val="Normlnywebov"/>
        <w:numPr>
          <w:ilvl w:val="0"/>
          <w:numId w:val="6"/>
        </w:numPr>
        <w:shd w:val="clear" w:color="auto" w:fill="FFFFFF" w:themeFill="background1"/>
        <w:spacing w:before="0" w:beforeAutospacing="0" w:after="0" w:afterAutospacing="0" w:line="180" w:lineRule="atLeast"/>
        <w:ind w:left="426"/>
        <w:textAlignment w:val="baseline"/>
        <w:rPr>
          <w:rStyle w:val="Siln"/>
          <w:rFonts w:ascii="Arial" w:hAnsi="Arial" w:cs="Arial"/>
          <w:b w:val="0"/>
          <w:bCs w:val="0"/>
          <w:color w:val="333333"/>
          <w:sz w:val="18"/>
          <w:szCs w:val="18"/>
          <w:lang w:val="en-GB"/>
        </w:rPr>
      </w:pPr>
      <w:r w:rsidRPr="00C26AE3">
        <w:rPr>
          <w:rFonts w:ascii="Arial" w:hAnsi="Arial" w:cs="Arial"/>
          <w:color w:val="333333"/>
          <w:sz w:val="18"/>
          <w:szCs w:val="18"/>
          <w:lang w:val="en-GB"/>
        </w:rPr>
        <w:t>How does a Layer 3 switch differ from a Layer 2 switch?</w:t>
      </w:r>
      <w:r w:rsidRPr="00C26AE3">
        <w:rPr>
          <w:rFonts w:ascii="Arial" w:hAnsi="Arial" w:cs="Arial"/>
          <w:color w:val="333333"/>
          <w:sz w:val="18"/>
          <w:szCs w:val="18"/>
          <w:lang w:val="en-GB"/>
        </w:rPr>
        <w:br/>
      </w:r>
      <w:r w:rsidRPr="00C26AE3">
        <w:rPr>
          <w:rStyle w:val="Siln"/>
          <w:rFonts w:ascii="inherit" w:hAnsi="inherit" w:cs="Arial"/>
          <w:color w:val="FF0000"/>
          <w:sz w:val="18"/>
          <w:szCs w:val="18"/>
          <w:bdr w:val="none" w:sz="0" w:space="0" w:color="auto" w:frame="1"/>
          <w:lang w:val="en-GB"/>
        </w:rPr>
        <w:t>An IP address can be assigned to a physical port of a Layer 3 switch. However, this is not supported in Layer 2 switches.</w:t>
      </w:r>
    </w:p>
    <w:p w:rsidR="00AB4398" w:rsidRPr="00C26AE3" w:rsidRDefault="00AB4398" w:rsidP="00AB4398">
      <w:pPr>
        <w:pStyle w:val="Normlnywebov"/>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p>
    <w:p w:rsidR="004A3840" w:rsidRPr="00C26AE3" w:rsidRDefault="004A3840" w:rsidP="0006415E">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color w:val="333333"/>
          <w:sz w:val="18"/>
          <w:szCs w:val="18"/>
          <w:lang w:val="en-GB"/>
        </w:rPr>
        <w:t>Which two notations are useable nibble boundaries when subnetting in IPv6? (Choose two.)</w:t>
      </w:r>
      <w:r w:rsidRPr="00C26AE3">
        <w:rPr>
          <w:rFonts w:ascii="Arial" w:hAnsi="Arial" w:cs="Arial"/>
          <w:color w:val="333333"/>
          <w:sz w:val="18"/>
          <w:szCs w:val="18"/>
          <w:lang w:val="en-GB"/>
        </w:rPr>
        <w:br/>
      </w:r>
      <w:r w:rsidRPr="00C26AE3">
        <w:rPr>
          <w:rStyle w:val="Siln"/>
          <w:rFonts w:ascii="inherit" w:hAnsi="inherit" w:cs="Arial"/>
          <w:color w:val="FF0000"/>
          <w:sz w:val="18"/>
          <w:szCs w:val="18"/>
          <w:bdr w:val="none" w:sz="0" w:space="0" w:color="auto" w:frame="1"/>
          <w:lang w:val="en-GB"/>
        </w:rPr>
        <w:t>/68</w:t>
      </w:r>
      <w:r w:rsidRPr="00C26AE3">
        <w:rPr>
          <w:rFonts w:ascii="Arial" w:hAnsi="Arial" w:cs="Arial"/>
          <w:color w:val="333333"/>
          <w:sz w:val="18"/>
          <w:szCs w:val="18"/>
          <w:lang w:val="en-GB"/>
        </w:rPr>
        <w:br/>
      </w:r>
      <w:r w:rsidRPr="00C26AE3">
        <w:rPr>
          <w:rStyle w:val="Siln"/>
          <w:rFonts w:ascii="inherit" w:hAnsi="inherit" w:cs="Arial"/>
          <w:color w:val="FF0000"/>
          <w:sz w:val="18"/>
          <w:szCs w:val="18"/>
          <w:bdr w:val="none" w:sz="0" w:space="0" w:color="auto" w:frame="1"/>
          <w:lang w:val="en-GB"/>
        </w:rPr>
        <w:t>/64</w:t>
      </w:r>
      <w:r w:rsidRPr="00C26AE3">
        <w:rPr>
          <w:rFonts w:ascii="Arial" w:hAnsi="Arial" w:cs="Arial"/>
          <w:color w:val="333333"/>
          <w:sz w:val="18"/>
          <w:szCs w:val="18"/>
          <w:lang w:val="en-GB"/>
        </w:rPr>
        <w:br/>
      </w:r>
    </w:p>
    <w:p w:rsidR="004A3840" w:rsidRPr="00C26AE3" w:rsidRDefault="004A3840" w:rsidP="0006415E">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color w:val="333333"/>
          <w:sz w:val="18"/>
          <w:szCs w:val="18"/>
          <w:lang w:val="en-GB"/>
        </w:rPr>
        <w:t>What is the purpose of having a converged network?</w:t>
      </w:r>
      <w:r w:rsidRPr="00C26AE3">
        <w:rPr>
          <w:rFonts w:ascii="Arial" w:hAnsi="Arial" w:cs="Arial"/>
          <w:color w:val="333333"/>
          <w:sz w:val="18"/>
          <w:szCs w:val="18"/>
          <w:lang w:val="en-GB"/>
        </w:rPr>
        <w:br/>
      </w:r>
      <w:r w:rsidRPr="00C26AE3">
        <w:rPr>
          <w:rStyle w:val="Siln"/>
          <w:rFonts w:ascii="inherit" w:hAnsi="inherit" w:cs="Arial"/>
          <w:color w:val="FF0000"/>
          <w:sz w:val="18"/>
          <w:szCs w:val="18"/>
          <w:bdr w:val="none" w:sz="0" w:space="0" w:color="auto" w:frame="1"/>
          <w:lang w:val="en-GB"/>
        </w:rPr>
        <w:t>to reduce the cost of deploying and maintaining the communication infrastructure</w:t>
      </w:r>
      <w:r w:rsidRPr="00C26AE3">
        <w:rPr>
          <w:rFonts w:ascii="Arial" w:hAnsi="Arial" w:cs="Arial"/>
          <w:color w:val="333333"/>
          <w:sz w:val="18"/>
          <w:szCs w:val="18"/>
          <w:lang w:val="en-GB"/>
        </w:rPr>
        <w:br/>
      </w:r>
    </w:p>
    <w:p w:rsidR="004A3840" w:rsidRPr="00C26AE3" w:rsidRDefault="004A3840" w:rsidP="0006415E">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color w:val="333333"/>
          <w:sz w:val="18"/>
          <w:szCs w:val="18"/>
          <w:lang w:val="en-GB"/>
        </w:rPr>
        <w:br/>
      </w:r>
      <w:r w:rsidRPr="00C26AE3">
        <w:rPr>
          <w:rFonts w:ascii="inherit" w:hAnsi="inherit" w:cs="Arial"/>
          <w:noProof/>
          <w:color w:val="21759B"/>
          <w:sz w:val="18"/>
          <w:szCs w:val="18"/>
          <w:bdr w:val="none" w:sz="0" w:space="0" w:color="auto" w:frame="1"/>
        </w:rPr>
        <w:drawing>
          <wp:inline distT="0" distB="0" distL="0" distR="0" wp14:anchorId="5C207CD1" wp14:editId="65613CB5">
            <wp:extent cx="2856016" cy="1220958"/>
            <wp:effectExtent l="0" t="0" r="1905" b="0"/>
            <wp:docPr id="10" name="Obrázok 10" descr="p50">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50">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4887" cy="1237576"/>
                    </a:xfrm>
                    <a:prstGeom prst="rect">
                      <a:avLst/>
                    </a:prstGeom>
                    <a:noFill/>
                    <a:ln>
                      <a:noFill/>
                    </a:ln>
                  </pic:spPr>
                </pic:pic>
              </a:graphicData>
            </a:graphic>
          </wp:inline>
        </w:drawing>
      </w:r>
      <w:r w:rsidRPr="00C26AE3">
        <w:rPr>
          <w:rFonts w:ascii="Arial" w:hAnsi="Arial" w:cs="Arial"/>
          <w:color w:val="333333"/>
          <w:sz w:val="18"/>
          <w:szCs w:val="18"/>
          <w:lang w:val="en-GB"/>
        </w:rPr>
        <w:br/>
        <w:t>Refer to the exhibit. A ping to PC3 is issued from PC0, PC1, and PC2 in this exact order. Which MAC addresses will be contained in the S1 MAC address table that is associated with the Fa0/1 port?</w:t>
      </w:r>
      <w:r w:rsidRPr="00C26AE3">
        <w:rPr>
          <w:rFonts w:ascii="Arial" w:hAnsi="Arial" w:cs="Arial"/>
          <w:color w:val="333333"/>
          <w:sz w:val="18"/>
          <w:szCs w:val="18"/>
          <w:lang w:val="en-GB"/>
        </w:rPr>
        <w:br/>
      </w:r>
      <w:r w:rsidRPr="00C26AE3">
        <w:rPr>
          <w:rStyle w:val="Siln"/>
          <w:rFonts w:ascii="inherit" w:hAnsi="inherit" w:cs="Arial"/>
          <w:color w:val="FF0000"/>
          <w:sz w:val="18"/>
          <w:szCs w:val="18"/>
          <w:bdr w:val="none" w:sz="0" w:space="0" w:color="auto" w:frame="1"/>
          <w:lang w:val="en-GB"/>
        </w:rPr>
        <w:t>just PC0 and PC1 MAC addresses</w:t>
      </w:r>
      <w:r w:rsidRPr="00C26AE3">
        <w:rPr>
          <w:rFonts w:ascii="Arial" w:hAnsi="Arial" w:cs="Arial"/>
          <w:color w:val="333333"/>
          <w:sz w:val="18"/>
          <w:szCs w:val="18"/>
          <w:lang w:val="en-GB"/>
        </w:rPr>
        <w:br/>
      </w:r>
    </w:p>
    <w:p w:rsidR="004A3840" w:rsidRPr="00C26AE3" w:rsidRDefault="004A3840" w:rsidP="0006415E">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color w:val="333333"/>
          <w:sz w:val="18"/>
          <w:szCs w:val="18"/>
          <w:lang w:val="en-GB"/>
        </w:rPr>
        <w:t>Which field in an IPv4 packet header will typically stay the same during its transmission?</w:t>
      </w:r>
      <w:r w:rsidRPr="00C26AE3">
        <w:rPr>
          <w:rFonts w:ascii="Arial" w:hAnsi="Arial" w:cs="Arial"/>
          <w:color w:val="333333"/>
          <w:sz w:val="18"/>
          <w:szCs w:val="18"/>
          <w:lang w:val="en-GB"/>
        </w:rPr>
        <w:br/>
      </w:r>
      <w:r w:rsidRPr="00C26AE3">
        <w:rPr>
          <w:rStyle w:val="Siln"/>
          <w:rFonts w:ascii="inherit" w:hAnsi="inherit" w:cs="Arial"/>
          <w:color w:val="FF0000"/>
          <w:sz w:val="18"/>
          <w:szCs w:val="18"/>
          <w:bdr w:val="none" w:sz="0" w:space="0" w:color="auto" w:frame="1"/>
          <w:lang w:val="en-GB"/>
        </w:rPr>
        <w:t>Destination Address</w:t>
      </w:r>
      <w:r w:rsidRPr="00C26AE3">
        <w:rPr>
          <w:rFonts w:ascii="Arial" w:hAnsi="Arial" w:cs="Arial"/>
          <w:color w:val="333333"/>
          <w:sz w:val="18"/>
          <w:szCs w:val="18"/>
          <w:lang w:val="en-GB"/>
        </w:rPr>
        <w:br/>
      </w:r>
    </w:p>
    <w:p w:rsidR="004A3840" w:rsidRPr="00C26AE3" w:rsidRDefault="004A3840" w:rsidP="0006415E">
      <w:pPr>
        <w:pStyle w:val="Normlnywebov"/>
        <w:numPr>
          <w:ilvl w:val="0"/>
          <w:numId w:val="6"/>
        </w:numPr>
        <w:shd w:val="clear" w:color="auto" w:fill="FFFFFF" w:themeFill="background1"/>
        <w:spacing w:before="0" w:beforeAutospacing="0" w:after="0" w:afterAutospacing="0" w:line="180" w:lineRule="atLeast"/>
        <w:ind w:left="426"/>
        <w:textAlignment w:val="baseline"/>
        <w:rPr>
          <w:rStyle w:val="Siln"/>
          <w:rFonts w:ascii="Arial" w:hAnsi="Arial" w:cs="Arial"/>
          <w:b w:val="0"/>
          <w:bCs w:val="0"/>
          <w:color w:val="333333"/>
          <w:sz w:val="18"/>
          <w:szCs w:val="18"/>
          <w:lang w:val="en-GB"/>
        </w:rPr>
      </w:pPr>
      <w:r w:rsidRPr="00C26AE3">
        <w:rPr>
          <w:rFonts w:ascii="Arial" w:hAnsi="Arial" w:cs="Arial"/>
          <w:color w:val="333333"/>
          <w:sz w:val="18"/>
          <w:szCs w:val="18"/>
          <w:lang w:val="en-GB"/>
        </w:rPr>
        <w:t>What two preconfigured settings that affect security are found on most new wireless routers? (Choose two.)</w:t>
      </w:r>
      <w:r w:rsidRPr="00C26AE3">
        <w:rPr>
          <w:rFonts w:ascii="Arial" w:hAnsi="Arial" w:cs="Arial"/>
          <w:color w:val="333333"/>
          <w:sz w:val="18"/>
          <w:szCs w:val="18"/>
          <w:lang w:val="en-GB"/>
        </w:rPr>
        <w:br/>
      </w:r>
      <w:r w:rsidRPr="00C26AE3">
        <w:rPr>
          <w:rStyle w:val="Siln"/>
          <w:rFonts w:ascii="inherit" w:hAnsi="inherit" w:cs="Arial"/>
          <w:color w:val="FF0000"/>
          <w:sz w:val="18"/>
          <w:szCs w:val="18"/>
          <w:bdr w:val="none" w:sz="0" w:space="0" w:color="auto" w:frame="1"/>
          <w:lang w:val="en-GB"/>
        </w:rPr>
        <w:t>default administrator password</w:t>
      </w:r>
      <w:r w:rsidRPr="00C26AE3">
        <w:rPr>
          <w:rFonts w:ascii="Arial" w:hAnsi="Arial" w:cs="Arial"/>
          <w:color w:val="333333"/>
          <w:sz w:val="18"/>
          <w:szCs w:val="18"/>
          <w:lang w:val="en-GB"/>
        </w:rPr>
        <w:br/>
      </w:r>
      <w:r w:rsidRPr="00C26AE3">
        <w:rPr>
          <w:rStyle w:val="Siln"/>
          <w:rFonts w:ascii="inherit" w:hAnsi="inherit" w:cs="Arial"/>
          <w:color w:val="FF0000"/>
          <w:sz w:val="18"/>
          <w:szCs w:val="18"/>
          <w:bdr w:val="none" w:sz="0" w:space="0" w:color="auto" w:frame="1"/>
          <w:lang w:val="en-GB"/>
        </w:rPr>
        <w:t>broadcast SSID</w:t>
      </w:r>
    </w:p>
    <w:p w:rsidR="00AB4398" w:rsidRPr="00C26AE3" w:rsidRDefault="00AB4398" w:rsidP="00AB4398">
      <w:pPr>
        <w:pStyle w:val="Normlnywebov"/>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p>
    <w:p w:rsidR="004A3840" w:rsidRPr="00C26AE3" w:rsidRDefault="004A3840" w:rsidP="0006415E">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color w:val="333333"/>
          <w:sz w:val="18"/>
          <w:szCs w:val="18"/>
          <w:lang w:val="en-GB"/>
        </w:rPr>
        <w:t>Which parameter does the router use to choose the path to the destination when there are multiple routes available?</w:t>
      </w:r>
      <w:r w:rsidRPr="00C26AE3">
        <w:rPr>
          <w:rFonts w:ascii="Arial" w:hAnsi="Arial" w:cs="Arial"/>
          <w:color w:val="333333"/>
          <w:sz w:val="18"/>
          <w:szCs w:val="18"/>
          <w:lang w:val="en-GB"/>
        </w:rPr>
        <w:br/>
      </w:r>
      <w:r w:rsidRPr="00C26AE3">
        <w:rPr>
          <w:rStyle w:val="Siln"/>
          <w:rFonts w:ascii="inherit" w:hAnsi="inherit" w:cs="Arial"/>
          <w:color w:val="FF0000"/>
          <w:sz w:val="18"/>
          <w:szCs w:val="18"/>
          <w:bdr w:val="none" w:sz="0" w:space="0" w:color="auto" w:frame="1"/>
          <w:lang w:val="en-GB"/>
        </w:rPr>
        <w:t>the lower metric value that is associated with the destination network</w:t>
      </w:r>
      <w:r w:rsidRPr="00C26AE3">
        <w:rPr>
          <w:rFonts w:ascii="Arial" w:hAnsi="Arial" w:cs="Arial"/>
          <w:color w:val="333333"/>
          <w:sz w:val="18"/>
          <w:szCs w:val="18"/>
          <w:lang w:val="en-GB"/>
        </w:rPr>
        <w:br/>
      </w:r>
    </w:p>
    <w:p w:rsidR="004A3840" w:rsidRPr="00C26AE3" w:rsidRDefault="004A3840" w:rsidP="0006415E">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color w:val="333333"/>
          <w:sz w:val="18"/>
          <w:szCs w:val="18"/>
          <w:lang w:val="en-GB"/>
        </w:rPr>
        <w:br/>
      </w:r>
      <w:r w:rsidRPr="00C26AE3">
        <w:rPr>
          <w:rFonts w:ascii="inherit" w:hAnsi="inherit" w:cs="Arial"/>
          <w:noProof/>
          <w:color w:val="21759B"/>
          <w:sz w:val="18"/>
          <w:szCs w:val="18"/>
          <w:bdr w:val="none" w:sz="0" w:space="0" w:color="auto" w:frame="1"/>
        </w:rPr>
        <w:drawing>
          <wp:inline distT="0" distB="0" distL="0" distR="0" wp14:anchorId="49DC1810" wp14:editId="1B93FEFF">
            <wp:extent cx="3532910" cy="1017866"/>
            <wp:effectExtent l="0" t="0" r="0" b="0"/>
            <wp:docPr id="9" name="Obrázok 9" descr="p54">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54">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71668" cy="1029033"/>
                    </a:xfrm>
                    <a:prstGeom prst="rect">
                      <a:avLst/>
                    </a:prstGeom>
                    <a:noFill/>
                    <a:ln>
                      <a:noFill/>
                    </a:ln>
                  </pic:spPr>
                </pic:pic>
              </a:graphicData>
            </a:graphic>
          </wp:inline>
        </w:drawing>
      </w:r>
      <w:r w:rsidRPr="00C26AE3">
        <w:rPr>
          <w:rFonts w:ascii="Arial" w:hAnsi="Arial" w:cs="Arial"/>
          <w:color w:val="333333"/>
          <w:sz w:val="18"/>
          <w:szCs w:val="18"/>
          <w:lang w:val="en-GB"/>
        </w:rPr>
        <w:br/>
        <w:t>Refer to the exhibit. What is the significance of the asterisk (*) in the exhibited output?</w:t>
      </w:r>
      <w:r w:rsidRPr="00C26AE3">
        <w:rPr>
          <w:rFonts w:ascii="Arial" w:hAnsi="Arial" w:cs="Arial"/>
          <w:color w:val="333333"/>
          <w:sz w:val="18"/>
          <w:szCs w:val="18"/>
          <w:lang w:val="en-GB"/>
        </w:rPr>
        <w:br/>
      </w:r>
      <w:r w:rsidRPr="00C26AE3">
        <w:rPr>
          <w:rStyle w:val="Siln"/>
          <w:rFonts w:ascii="inherit" w:hAnsi="inherit" w:cs="Arial"/>
          <w:color w:val="FF0000"/>
          <w:sz w:val="18"/>
          <w:szCs w:val="18"/>
          <w:bdr w:val="none" w:sz="0" w:space="0" w:color="auto" w:frame="1"/>
          <w:lang w:val="en-GB"/>
        </w:rPr>
        <w:t>The asterisk designates which file system is the default file system.</w:t>
      </w:r>
      <w:r w:rsidRPr="00C26AE3">
        <w:rPr>
          <w:rFonts w:ascii="Arial" w:hAnsi="Arial" w:cs="Arial"/>
          <w:color w:val="333333"/>
          <w:sz w:val="18"/>
          <w:szCs w:val="18"/>
          <w:lang w:val="en-GB"/>
        </w:rPr>
        <w:br/>
      </w:r>
    </w:p>
    <w:p w:rsidR="004A3840" w:rsidRPr="00C26AE3" w:rsidRDefault="00AB4398" w:rsidP="0006415E">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inherit" w:hAnsi="inherit" w:cs="Arial"/>
          <w:noProof/>
          <w:color w:val="21759B"/>
          <w:sz w:val="18"/>
          <w:szCs w:val="18"/>
          <w:bdr w:val="none" w:sz="0" w:space="0" w:color="auto" w:frame="1"/>
        </w:rPr>
        <w:drawing>
          <wp:anchor distT="0" distB="0" distL="114300" distR="114300" simplePos="0" relativeHeight="251661312" behindDoc="1" locked="0" layoutInCell="1" allowOverlap="1" wp14:anchorId="2F673DBC" wp14:editId="26B8215A">
            <wp:simplePos x="0" y="0"/>
            <wp:positionH relativeFrom="column">
              <wp:posOffset>272074</wp:posOffset>
            </wp:positionH>
            <wp:positionV relativeFrom="paragraph">
              <wp:posOffset>150940</wp:posOffset>
            </wp:positionV>
            <wp:extent cx="6019800" cy="1681480"/>
            <wp:effectExtent l="0" t="0" r="0" b="0"/>
            <wp:wrapTight wrapText="bothSides">
              <wp:wrapPolygon edited="0">
                <wp:start x="0" y="0"/>
                <wp:lineTo x="0" y="21290"/>
                <wp:lineTo x="21532" y="21290"/>
                <wp:lineTo x="21532" y="0"/>
                <wp:lineTo x="0" y="0"/>
              </wp:wrapPolygon>
            </wp:wrapTight>
            <wp:docPr id="8" name="Obrázok 8" descr="p55">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55">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19800" cy="1681480"/>
                    </a:xfrm>
                    <a:prstGeom prst="rect">
                      <a:avLst/>
                    </a:prstGeom>
                    <a:noFill/>
                    <a:ln>
                      <a:noFill/>
                    </a:ln>
                  </pic:spPr>
                </pic:pic>
              </a:graphicData>
            </a:graphic>
          </wp:anchor>
        </w:drawing>
      </w:r>
      <w:r w:rsidR="004A3840" w:rsidRPr="00C26AE3">
        <w:rPr>
          <w:rFonts w:ascii="Arial" w:hAnsi="Arial" w:cs="Arial"/>
          <w:color w:val="333333"/>
          <w:sz w:val="18"/>
          <w:szCs w:val="18"/>
          <w:lang w:val="en-GB"/>
        </w:rPr>
        <w:br/>
      </w:r>
      <w:r w:rsidR="004A3840" w:rsidRPr="00C26AE3">
        <w:rPr>
          <w:rFonts w:ascii="Arial" w:hAnsi="Arial" w:cs="Arial"/>
          <w:color w:val="333333"/>
          <w:sz w:val="18"/>
          <w:szCs w:val="18"/>
          <w:lang w:val="en-GB"/>
        </w:rPr>
        <w:br/>
      </w:r>
    </w:p>
    <w:p w:rsidR="00AB4398" w:rsidRPr="00C26AE3" w:rsidRDefault="00AB4398" w:rsidP="00AB4398">
      <w:pPr>
        <w:pStyle w:val="Normlnywebov"/>
        <w:shd w:val="clear" w:color="auto" w:fill="FFFFFF" w:themeFill="background1"/>
        <w:spacing w:before="0" w:beforeAutospacing="0" w:after="0" w:afterAutospacing="0" w:line="180" w:lineRule="atLeast"/>
        <w:textAlignment w:val="baseline"/>
        <w:rPr>
          <w:rFonts w:ascii="Arial" w:hAnsi="Arial" w:cs="Arial"/>
          <w:color w:val="333333"/>
          <w:sz w:val="18"/>
          <w:szCs w:val="18"/>
          <w:lang w:val="en-GB"/>
        </w:rPr>
      </w:pPr>
      <w:r w:rsidRPr="00C26AE3">
        <w:rPr>
          <w:rFonts w:ascii="inherit" w:hAnsi="inherit" w:cs="Arial"/>
          <w:noProof/>
          <w:color w:val="21759B"/>
          <w:sz w:val="18"/>
          <w:szCs w:val="18"/>
          <w:bdr w:val="none" w:sz="0" w:space="0" w:color="auto" w:frame="1"/>
        </w:rPr>
        <w:drawing>
          <wp:anchor distT="0" distB="0" distL="114300" distR="114300" simplePos="0" relativeHeight="251662336" behindDoc="1" locked="0" layoutInCell="1" allowOverlap="1" wp14:anchorId="09E4A274" wp14:editId="2338F503">
            <wp:simplePos x="0" y="0"/>
            <wp:positionH relativeFrom="column">
              <wp:posOffset>1943508</wp:posOffset>
            </wp:positionH>
            <wp:positionV relativeFrom="paragraph">
              <wp:posOffset>44459</wp:posOffset>
            </wp:positionV>
            <wp:extent cx="2178050" cy="1153160"/>
            <wp:effectExtent l="0" t="0" r="0" b="8890"/>
            <wp:wrapTight wrapText="bothSides">
              <wp:wrapPolygon edited="0">
                <wp:start x="0" y="0"/>
                <wp:lineTo x="0" y="21410"/>
                <wp:lineTo x="21348" y="21410"/>
                <wp:lineTo x="21348" y="0"/>
                <wp:lineTo x="0" y="0"/>
              </wp:wrapPolygon>
            </wp:wrapTight>
            <wp:docPr id="7" name="Obrázok 7" descr="Clipboard013">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lipboard013">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78050" cy="11531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B4398" w:rsidRPr="00C26AE3" w:rsidRDefault="00AB4398" w:rsidP="00AB4398">
      <w:pPr>
        <w:pStyle w:val="Normlnywebov"/>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p>
    <w:p w:rsidR="00AB4398" w:rsidRPr="00C26AE3" w:rsidRDefault="00AB4398" w:rsidP="00AB4398">
      <w:pPr>
        <w:pStyle w:val="Normlnywebov"/>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p>
    <w:p w:rsidR="00AB4398" w:rsidRPr="00C26AE3" w:rsidRDefault="00AB4398" w:rsidP="00AB4398">
      <w:pPr>
        <w:pStyle w:val="Normlnywebov"/>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p>
    <w:p w:rsidR="00AB4398" w:rsidRPr="00C26AE3" w:rsidRDefault="00AB4398" w:rsidP="00AB4398">
      <w:pPr>
        <w:pStyle w:val="Normlnywebov"/>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p>
    <w:p w:rsidR="00AB4398" w:rsidRPr="00C26AE3" w:rsidRDefault="00AB4398" w:rsidP="00AB4398">
      <w:pPr>
        <w:pStyle w:val="Normlnywebov"/>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p>
    <w:p w:rsidR="00AB4398" w:rsidRPr="00C26AE3" w:rsidRDefault="00AB4398" w:rsidP="00AB4398">
      <w:pPr>
        <w:pStyle w:val="Normlnywebov"/>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p>
    <w:p w:rsidR="004A3840" w:rsidRPr="00C26AE3" w:rsidRDefault="004A3840" w:rsidP="0006415E">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color w:val="333333"/>
          <w:sz w:val="18"/>
          <w:szCs w:val="18"/>
          <w:lang w:val="en-GB"/>
        </w:rPr>
        <w:t>Fill in the blank.</w:t>
      </w:r>
      <w:r w:rsidRPr="00C26AE3">
        <w:rPr>
          <w:rFonts w:ascii="Arial" w:hAnsi="Arial" w:cs="Arial"/>
          <w:color w:val="333333"/>
          <w:sz w:val="18"/>
          <w:szCs w:val="18"/>
          <w:lang w:val="en-GB"/>
        </w:rPr>
        <w:br/>
        <w:t>During data communications, a host may need to send a single message to a specific group of destination hosts simultaneously. This message is in the form of a</w:t>
      </w:r>
      <w:r w:rsidRPr="00C26AE3">
        <w:rPr>
          <w:rStyle w:val="apple-converted-space"/>
          <w:rFonts w:ascii="Arial" w:hAnsi="Arial" w:cs="Arial"/>
          <w:color w:val="333333"/>
          <w:sz w:val="18"/>
          <w:szCs w:val="18"/>
          <w:lang w:val="en-GB"/>
        </w:rPr>
        <w:t> </w:t>
      </w:r>
      <w:r w:rsidRPr="00C26AE3">
        <w:rPr>
          <w:rStyle w:val="Siln"/>
          <w:rFonts w:ascii="inherit" w:hAnsi="inherit" w:cs="Arial"/>
          <w:color w:val="FF0000"/>
          <w:sz w:val="18"/>
          <w:szCs w:val="18"/>
          <w:bdr w:val="none" w:sz="0" w:space="0" w:color="auto" w:frame="1"/>
          <w:lang w:val="en-GB"/>
        </w:rPr>
        <w:t>“multicast”</w:t>
      </w:r>
      <w:r w:rsidRPr="00C26AE3">
        <w:rPr>
          <w:rStyle w:val="apple-converted-space"/>
          <w:rFonts w:ascii="Arial" w:hAnsi="Arial" w:cs="Arial"/>
          <w:color w:val="333333"/>
          <w:sz w:val="18"/>
          <w:szCs w:val="18"/>
          <w:lang w:val="en-GB"/>
        </w:rPr>
        <w:t> </w:t>
      </w:r>
      <w:r w:rsidRPr="00C26AE3">
        <w:rPr>
          <w:rFonts w:ascii="Arial" w:hAnsi="Arial" w:cs="Arial"/>
          <w:color w:val="333333"/>
          <w:sz w:val="18"/>
          <w:szCs w:val="18"/>
          <w:lang w:val="en-GB"/>
        </w:rPr>
        <w:t>message.</w:t>
      </w:r>
    </w:p>
    <w:p w:rsidR="00AB4398" w:rsidRPr="00C26AE3" w:rsidRDefault="00AB4398" w:rsidP="00AB4398">
      <w:pPr>
        <w:pStyle w:val="Normlnywebov"/>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p>
    <w:p w:rsidR="004A3840" w:rsidRPr="00C26AE3" w:rsidRDefault="004A3840" w:rsidP="0006415E">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color w:val="333333"/>
          <w:sz w:val="18"/>
          <w:szCs w:val="18"/>
          <w:lang w:val="en-GB"/>
        </w:rPr>
        <w:t>An administrator uses the Ctrl-Shift-6 key combination on a switch after issuing the ping command. What is the purpose of using these keystrokes?</w:t>
      </w:r>
      <w:r w:rsidRPr="00C26AE3">
        <w:rPr>
          <w:rFonts w:ascii="Arial" w:hAnsi="Arial" w:cs="Arial"/>
          <w:color w:val="333333"/>
          <w:sz w:val="18"/>
          <w:szCs w:val="18"/>
          <w:lang w:val="en-GB"/>
        </w:rPr>
        <w:br/>
      </w:r>
      <w:r w:rsidRPr="00C26AE3">
        <w:rPr>
          <w:rStyle w:val="Siln"/>
          <w:rFonts w:ascii="inherit" w:hAnsi="inherit" w:cs="Arial"/>
          <w:color w:val="FF0000"/>
          <w:sz w:val="18"/>
          <w:szCs w:val="18"/>
          <w:bdr w:val="none" w:sz="0" w:space="0" w:color="auto" w:frame="1"/>
          <w:lang w:val="en-GB"/>
        </w:rPr>
        <w:t>to interrupt the ping process</w:t>
      </w:r>
      <w:r w:rsidRPr="00C26AE3">
        <w:rPr>
          <w:rFonts w:ascii="Arial" w:hAnsi="Arial" w:cs="Arial"/>
          <w:color w:val="333333"/>
          <w:sz w:val="18"/>
          <w:szCs w:val="18"/>
          <w:lang w:val="en-GB"/>
        </w:rPr>
        <w:br/>
      </w:r>
    </w:p>
    <w:p w:rsidR="004A3840" w:rsidRPr="00C26AE3" w:rsidRDefault="004A3840" w:rsidP="0006415E">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color w:val="333333"/>
          <w:sz w:val="18"/>
          <w:szCs w:val="18"/>
          <w:lang w:val="en-GB"/>
        </w:rPr>
        <w:br/>
      </w:r>
      <w:r w:rsidRPr="00C26AE3">
        <w:rPr>
          <w:rFonts w:ascii="inherit" w:hAnsi="inherit" w:cs="Arial"/>
          <w:noProof/>
          <w:color w:val="21759B"/>
          <w:sz w:val="18"/>
          <w:szCs w:val="18"/>
          <w:bdr w:val="none" w:sz="0" w:space="0" w:color="auto" w:frame="1"/>
        </w:rPr>
        <w:drawing>
          <wp:inline distT="0" distB="0" distL="0" distR="0">
            <wp:extent cx="3000160" cy="2232561"/>
            <wp:effectExtent l="0" t="0" r="0" b="0"/>
            <wp:docPr id="6" name="Obrázok 6" descr="p58">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58">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8166" cy="2245960"/>
                    </a:xfrm>
                    <a:prstGeom prst="rect">
                      <a:avLst/>
                    </a:prstGeom>
                    <a:noFill/>
                    <a:ln>
                      <a:noFill/>
                    </a:ln>
                  </pic:spPr>
                </pic:pic>
              </a:graphicData>
            </a:graphic>
          </wp:inline>
        </w:drawing>
      </w:r>
      <w:r w:rsidRPr="00C26AE3">
        <w:rPr>
          <w:rFonts w:ascii="Arial" w:hAnsi="Arial" w:cs="Arial"/>
          <w:color w:val="333333"/>
          <w:sz w:val="18"/>
          <w:szCs w:val="18"/>
          <w:lang w:val="en-GB"/>
        </w:rPr>
        <w:br/>
        <w:t>Refer to the exhibit. Which area would most likely be an extranet for the company network that is shown?</w:t>
      </w:r>
      <w:r w:rsidRPr="00C26AE3">
        <w:rPr>
          <w:rFonts w:ascii="Arial" w:hAnsi="Arial" w:cs="Arial"/>
          <w:color w:val="333333"/>
          <w:sz w:val="18"/>
          <w:szCs w:val="18"/>
          <w:lang w:val="en-GB"/>
        </w:rPr>
        <w:br/>
      </w:r>
      <w:r w:rsidRPr="00C26AE3">
        <w:rPr>
          <w:rStyle w:val="Siln"/>
          <w:rFonts w:ascii="inherit" w:hAnsi="inherit" w:cs="Arial"/>
          <w:color w:val="FF0000"/>
          <w:sz w:val="18"/>
          <w:szCs w:val="18"/>
          <w:bdr w:val="none" w:sz="0" w:space="0" w:color="auto" w:frame="1"/>
          <w:lang w:val="en-GB"/>
        </w:rPr>
        <w:t>area C</w:t>
      </w:r>
      <w:r w:rsidRPr="00C26AE3">
        <w:rPr>
          <w:rFonts w:ascii="Arial" w:hAnsi="Arial" w:cs="Arial"/>
          <w:color w:val="333333"/>
          <w:sz w:val="18"/>
          <w:szCs w:val="18"/>
          <w:lang w:val="en-GB"/>
        </w:rPr>
        <w:br/>
      </w:r>
    </w:p>
    <w:p w:rsidR="004A3840" w:rsidRPr="00C26AE3" w:rsidRDefault="006842F6" w:rsidP="0006415E">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inherit" w:hAnsi="inherit" w:cs="Arial"/>
          <w:noProof/>
          <w:color w:val="21759B"/>
          <w:sz w:val="18"/>
          <w:szCs w:val="18"/>
          <w:bdr w:val="none" w:sz="0" w:space="0" w:color="auto" w:frame="1"/>
        </w:rPr>
        <w:drawing>
          <wp:anchor distT="0" distB="0" distL="114300" distR="114300" simplePos="0" relativeHeight="251663360" behindDoc="0" locked="0" layoutInCell="1" allowOverlap="1" wp14:anchorId="501DBF48" wp14:editId="203FFCBB">
            <wp:simplePos x="0" y="0"/>
            <wp:positionH relativeFrom="column">
              <wp:posOffset>4134238</wp:posOffset>
            </wp:positionH>
            <wp:positionV relativeFrom="paragraph">
              <wp:posOffset>32385</wp:posOffset>
            </wp:positionV>
            <wp:extent cx="2517140" cy="2453640"/>
            <wp:effectExtent l="0" t="0" r="0" b="3810"/>
            <wp:wrapNone/>
            <wp:docPr id="4" name="Obrázok 4" descr="Clipboard014">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lipboard014">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17140" cy="2453640"/>
                    </a:xfrm>
                    <a:prstGeom prst="rect">
                      <a:avLst/>
                    </a:prstGeom>
                    <a:noFill/>
                    <a:ln>
                      <a:noFill/>
                    </a:ln>
                  </pic:spPr>
                </pic:pic>
              </a:graphicData>
            </a:graphic>
          </wp:anchor>
        </w:drawing>
      </w:r>
      <w:r w:rsidR="004A3840" w:rsidRPr="00C26AE3">
        <w:rPr>
          <w:rFonts w:ascii="Arial" w:hAnsi="Arial" w:cs="Arial"/>
          <w:color w:val="333333"/>
          <w:sz w:val="18"/>
          <w:szCs w:val="18"/>
          <w:lang w:val="en-GB"/>
        </w:rPr>
        <w:br/>
      </w:r>
      <w:r w:rsidR="004A3840" w:rsidRPr="00C26AE3">
        <w:rPr>
          <w:rFonts w:ascii="inherit" w:hAnsi="inherit" w:cs="Arial"/>
          <w:noProof/>
          <w:color w:val="21759B"/>
          <w:sz w:val="18"/>
          <w:szCs w:val="18"/>
          <w:bdr w:val="none" w:sz="0" w:space="0" w:color="auto" w:frame="1"/>
        </w:rPr>
        <w:drawing>
          <wp:inline distT="0" distB="0" distL="0" distR="0" wp14:anchorId="51CF6807" wp14:editId="1CD6A312">
            <wp:extent cx="3862317" cy="2302510"/>
            <wp:effectExtent l="0" t="0" r="5080" b="2540"/>
            <wp:docPr id="5" name="Obrázok 5" descr="p59">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59">
                      <a:hlinkClick r:id="rId37"/>
                    </pic:cNvPr>
                    <pic:cNvPicPr>
                      <a:picLocks noChangeAspect="1" noChangeArrowheads="1"/>
                    </pic:cNvPicPr>
                  </pic:nvPicPr>
                  <pic:blipFill rotWithShape="1">
                    <a:blip r:embed="rId38">
                      <a:extLst>
                        <a:ext uri="{28A0092B-C50C-407E-A947-70E740481C1C}">
                          <a14:useLocalDpi xmlns:a14="http://schemas.microsoft.com/office/drawing/2010/main" val="0"/>
                        </a:ext>
                      </a:extLst>
                    </a:blip>
                    <a:srcRect l="4202" r="19057"/>
                    <a:stretch/>
                  </pic:blipFill>
                  <pic:spPr bwMode="auto">
                    <a:xfrm>
                      <a:off x="0" y="0"/>
                      <a:ext cx="3880541" cy="2313374"/>
                    </a:xfrm>
                    <a:prstGeom prst="rect">
                      <a:avLst/>
                    </a:prstGeom>
                    <a:noFill/>
                    <a:ln>
                      <a:noFill/>
                    </a:ln>
                    <a:extLst>
                      <a:ext uri="{53640926-AAD7-44D8-BBD7-CCE9431645EC}">
                        <a14:shadowObscured xmlns:a14="http://schemas.microsoft.com/office/drawing/2010/main"/>
                      </a:ext>
                    </a:extLst>
                  </pic:spPr>
                </pic:pic>
              </a:graphicData>
            </a:graphic>
          </wp:inline>
        </w:drawing>
      </w:r>
      <w:r w:rsidR="004A3840" w:rsidRPr="00C26AE3">
        <w:rPr>
          <w:rFonts w:ascii="Arial" w:hAnsi="Arial" w:cs="Arial"/>
          <w:color w:val="333333"/>
          <w:sz w:val="18"/>
          <w:szCs w:val="18"/>
          <w:lang w:val="en-GB"/>
        </w:rPr>
        <w:br/>
      </w:r>
    </w:p>
    <w:p w:rsidR="006842F6" w:rsidRPr="00C26AE3" w:rsidRDefault="006842F6" w:rsidP="0006415E">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inherit" w:hAnsi="inherit" w:cs="Arial"/>
          <w:noProof/>
          <w:color w:val="21759B"/>
          <w:sz w:val="18"/>
          <w:szCs w:val="18"/>
          <w:bdr w:val="none" w:sz="0" w:space="0" w:color="auto" w:frame="1"/>
        </w:rPr>
        <w:drawing>
          <wp:anchor distT="0" distB="0" distL="114300" distR="114300" simplePos="0" relativeHeight="251665408" behindDoc="0" locked="0" layoutInCell="1" allowOverlap="1" wp14:anchorId="08572EF2" wp14:editId="13B0B8A2">
            <wp:simplePos x="0" y="0"/>
            <wp:positionH relativeFrom="column">
              <wp:posOffset>2946779</wp:posOffset>
            </wp:positionH>
            <wp:positionV relativeFrom="paragraph">
              <wp:posOffset>135492</wp:posOffset>
            </wp:positionV>
            <wp:extent cx="3509010" cy="2644775"/>
            <wp:effectExtent l="0" t="0" r="0" b="3175"/>
            <wp:wrapSquare wrapText="bothSides"/>
            <wp:docPr id="2" name="Obrázok 2" descr="Clipboard012">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lipboard012">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09010" cy="2644775"/>
                    </a:xfrm>
                    <a:prstGeom prst="rect">
                      <a:avLst/>
                    </a:prstGeom>
                    <a:noFill/>
                    <a:ln>
                      <a:noFill/>
                    </a:ln>
                  </pic:spPr>
                </pic:pic>
              </a:graphicData>
            </a:graphic>
          </wp:anchor>
        </w:drawing>
      </w:r>
      <w:r w:rsidRPr="00C26AE3">
        <w:rPr>
          <w:rFonts w:ascii="inherit" w:hAnsi="inherit" w:cs="Arial"/>
          <w:noProof/>
          <w:color w:val="21759B"/>
          <w:sz w:val="18"/>
          <w:szCs w:val="18"/>
          <w:bdr w:val="none" w:sz="0" w:space="0" w:color="auto" w:frame="1"/>
        </w:rPr>
        <w:drawing>
          <wp:anchor distT="0" distB="0" distL="114300" distR="114300" simplePos="0" relativeHeight="251664384" behindDoc="0" locked="0" layoutInCell="1" allowOverlap="1" wp14:anchorId="5359CE76" wp14:editId="37527170">
            <wp:simplePos x="0" y="0"/>
            <wp:positionH relativeFrom="column">
              <wp:posOffset>176805</wp:posOffset>
            </wp:positionH>
            <wp:positionV relativeFrom="paragraph">
              <wp:posOffset>132715</wp:posOffset>
            </wp:positionV>
            <wp:extent cx="4100830" cy="2481580"/>
            <wp:effectExtent l="0" t="0" r="0" b="0"/>
            <wp:wrapTopAndBottom/>
            <wp:docPr id="3" name="Obrázok 3" descr="p60">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60">
                      <a:hlinkClick r:id="rId41"/>
                    </pic:cNvPr>
                    <pic:cNvPicPr>
                      <a:picLocks noChangeAspect="1" noChangeArrowheads="1"/>
                    </pic:cNvPicPr>
                  </pic:nvPicPr>
                  <pic:blipFill rotWithShape="1">
                    <a:blip r:embed="rId42">
                      <a:extLst>
                        <a:ext uri="{28A0092B-C50C-407E-A947-70E740481C1C}">
                          <a14:useLocalDpi xmlns:a14="http://schemas.microsoft.com/office/drawing/2010/main" val="0"/>
                        </a:ext>
                      </a:extLst>
                    </a:blip>
                    <a:srcRect l="4381" r="20390"/>
                    <a:stretch/>
                  </pic:blipFill>
                  <pic:spPr bwMode="auto">
                    <a:xfrm>
                      <a:off x="0" y="0"/>
                      <a:ext cx="4100830" cy="2481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4A3840" w:rsidRPr="00C26AE3" w:rsidRDefault="004A3840" w:rsidP="006842F6">
      <w:pPr>
        <w:pStyle w:val="Normlnywebov"/>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color w:val="333333"/>
          <w:sz w:val="18"/>
          <w:szCs w:val="18"/>
          <w:lang w:val="en-GB"/>
        </w:rPr>
        <w:br/>
      </w:r>
      <w:r w:rsidRPr="00C26AE3">
        <w:rPr>
          <w:rFonts w:ascii="Arial" w:hAnsi="Arial" w:cs="Arial"/>
          <w:color w:val="333333"/>
          <w:sz w:val="18"/>
          <w:szCs w:val="18"/>
          <w:lang w:val="en-GB"/>
        </w:rPr>
        <w:br/>
      </w:r>
    </w:p>
    <w:p w:rsidR="004A3840" w:rsidRPr="00C26AE3" w:rsidRDefault="004A3840" w:rsidP="0006415E">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color w:val="333333"/>
          <w:sz w:val="18"/>
          <w:szCs w:val="18"/>
          <w:lang w:val="en-GB"/>
        </w:rPr>
        <w:t>In which default order will a router search for startup configuration information?</w:t>
      </w:r>
      <w:r w:rsidRPr="00C26AE3">
        <w:rPr>
          <w:rFonts w:ascii="Arial" w:hAnsi="Arial" w:cs="Arial"/>
          <w:color w:val="333333"/>
          <w:sz w:val="18"/>
          <w:szCs w:val="18"/>
          <w:lang w:val="en-GB"/>
        </w:rPr>
        <w:br/>
      </w:r>
      <w:r w:rsidRPr="00C26AE3">
        <w:rPr>
          <w:rStyle w:val="Siln"/>
          <w:rFonts w:ascii="inherit" w:hAnsi="inherit" w:cs="Arial"/>
          <w:color w:val="FF0000"/>
          <w:sz w:val="18"/>
          <w:szCs w:val="18"/>
          <w:bdr w:val="none" w:sz="0" w:space="0" w:color="auto" w:frame="1"/>
          <w:lang w:val="en-GB"/>
        </w:rPr>
        <w:t>NVRAM, TFTP, setup mode</w:t>
      </w:r>
      <w:r w:rsidRPr="00C26AE3">
        <w:rPr>
          <w:rFonts w:ascii="Arial" w:hAnsi="Arial" w:cs="Arial"/>
          <w:color w:val="333333"/>
          <w:sz w:val="18"/>
          <w:szCs w:val="18"/>
          <w:lang w:val="en-GB"/>
        </w:rPr>
        <w:br/>
      </w:r>
    </w:p>
    <w:p w:rsidR="004A3840" w:rsidRPr="00C26AE3" w:rsidRDefault="004A3840" w:rsidP="0006415E">
      <w:pPr>
        <w:pStyle w:val="Normlnywebov"/>
        <w:numPr>
          <w:ilvl w:val="0"/>
          <w:numId w:val="6"/>
        </w:numPr>
        <w:shd w:val="clear" w:color="auto" w:fill="FFFFFF" w:themeFill="background1"/>
        <w:spacing w:before="0" w:beforeAutospacing="0" w:after="0" w:afterAutospacing="0" w:line="180" w:lineRule="atLeast"/>
        <w:ind w:left="426"/>
        <w:textAlignment w:val="baseline"/>
        <w:rPr>
          <w:rFonts w:ascii="Arial" w:hAnsi="Arial" w:cs="Arial"/>
          <w:color w:val="333333"/>
          <w:sz w:val="18"/>
          <w:szCs w:val="18"/>
          <w:lang w:val="en-GB"/>
        </w:rPr>
      </w:pPr>
      <w:r w:rsidRPr="00C26AE3">
        <w:rPr>
          <w:rFonts w:ascii="Arial" w:hAnsi="Arial" w:cs="Arial"/>
          <w:color w:val="333333"/>
          <w:sz w:val="18"/>
          <w:szCs w:val="18"/>
          <w:lang w:val="en-GB"/>
        </w:rPr>
        <w:br/>
      </w:r>
      <w:r w:rsidRPr="00C26AE3">
        <w:rPr>
          <w:rFonts w:ascii="inherit" w:hAnsi="inherit" w:cs="Arial"/>
          <w:noProof/>
          <w:color w:val="21759B"/>
          <w:sz w:val="18"/>
          <w:szCs w:val="18"/>
          <w:bdr w:val="none" w:sz="0" w:space="0" w:color="auto" w:frame="1"/>
        </w:rPr>
        <w:drawing>
          <wp:inline distT="0" distB="0" distL="0" distR="0">
            <wp:extent cx="6400015" cy="3612844"/>
            <wp:effectExtent l="0" t="0" r="1270" b="6985"/>
            <wp:docPr id="1" name="Obrázok 1" descr="p62">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62">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07860" cy="3617272"/>
                    </a:xfrm>
                    <a:prstGeom prst="rect">
                      <a:avLst/>
                    </a:prstGeom>
                    <a:noFill/>
                    <a:ln>
                      <a:noFill/>
                    </a:ln>
                  </pic:spPr>
                </pic:pic>
              </a:graphicData>
            </a:graphic>
          </wp:inline>
        </w:drawing>
      </w:r>
      <w:r w:rsidRPr="00C26AE3">
        <w:rPr>
          <w:rFonts w:ascii="Arial" w:hAnsi="Arial" w:cs="Arial"/>
          <w:color w:val="333333"/>
          <w:sz w:val="18"/>
          <w:szCs w:val="18"/>
          <w:lang w:val="en-GB"/>
        </w:rPr>
        <w:br/>
        <w:t>Launch PT – Hide and Save PT</w:t>
      </w:r>
      <w:r w:rsidRPr="00C26AE3">
        <w:rPr>
          <w:rFonts w:ascii="Arial" w:hAnsi="Arial" w:cs="Arial"/>
          <w:color w:val="333333"/>
          <w:sz w:val="18"/>
          <w:szCs w:val="18"/>
          <w:lang w:val="en-GB"/>
        </w:rPr>
        <w:br/>
        <w:t>Open the PT Activity. Perform the tasks in the activity instructions and then answer the question.</w:t>
      </w:r>
      <w:r w:rsidRPr="00C26AE3">
        <w:rPr>
          <w:rFonts w:ascii="Arial" w:hAnsi="Arial" w:cs="Arial"/>
          <w:color w:val="333333"/>
          <w:sz w:val="18"/>
          <w:szCs w:val="18"/>
          <w:lang w:val="en-GB"/>
        </w:rPr>
        <w:br/>
        <w:t>Which IPv6 address is assigned to the Serial0/0/0 interface on RT2?</w:t>
      </w:r>
      <w:r w:rsidRPr="00C26AE3">
        <w:rPr>
          <w:rFonts w:ascii="Arial" w:hAnsi="Arial" w:cs="Arial"/>
          <w:color w:val="333333"/>
          <w:sz w:val="18"/>
          <w:szCs w:val="18"/>
          <w:lang w:val="en-GB"/>
        </w:rPr>
        <w:br/>
      </w:r>
      <w:r w:rsidRPr="00C26AE3">
        <w:rPr>
          <w:rStyle w:val="Siln"/>
          <w:rFonts w:ascii="inherit" w:hAnsi="inherit" w:cs="Arial"/>
          <w:color w:val="FF0000"/>
          <w:sz w:val="18"/>
          <w:szCs w:val="18"/>
          <w:bdr w:val="none" w:sz="0" w:space="0" w:color="auto" w:frame="1"/>
          <w:lang w:val="en-GB"/>
        </w:rPr>
        <w:t>2001:db8:abc:5::1</w:t>
      </w:r>
      <w:r w:rsidRPr="00C26AE3">
        <w:rPr>
          <w:rFonts w:ascii="Arial" w:hAnsi="Arial" w:cs="Arial"/>
          <w:color w:val="333333"/>
          <w:sz w:val="18"/>
          <w:szCs w:val="18"/>
          <w:lang w:val="en-GB"/>
        </w:rPr>
        <w:br/>
      </w:r>
    </w:p>
    <w:p w:rsidR="004A3840" w:rsidRPr="00C26AE3" w:rsidRDefault="004A3840" w:rsidP="0006415E">
      <w:pPr>
        <w:pStyle w:val="Normlnywebov"/>
        <w:numPr>
          <w:ilvl w:val="0"/>
          <w:numId w:val="6"/>
        </w:numPr>
        <w:shd w:val="clear" w:color="auto" w:fill="FFFFFF" w:themeFill="background1"/>
        <w:spacing w:before="0" w:beforeAutospacing="0" w:after="360" w:afterAutospacing="0" w:line="180" w:lineRule="atLeast"/>
        <w:ind w:left="426"/>
        <w:textAlignment w:val="baseline"/>
        <w:rPr>
          <w:rFonts w:ascii="Arial" w:hAnsi="Arial" w:cs="Arial"/>
          <w:iCs/>
          <w:color w:val="444444"/>
          <w:sz w:val="18"/>
          <w:szCs w:val="18"/>
          <w:lang w:val="en-GB"/>
        </w:rPr>
      </w:pPr>
      <w:r w:rsidRPr="00C26AE3">
        <w:rPr>
          <w:rFonts w:ascii="inherit" w:hAnsi="inherit" w:cs="Arial"/>
          <w:iCs/>
          <w:color w:val="444444"/>
          <w:sz w:val="18"/>
          <w:szCs w:val="18"/>
          <w:lang w:val="en-GB"/>
        </w:rPr>
        <w:t>The result of the tracert command is as follows:</w:t>
      </w:r>
      <w:r w:rsidRPr="00C26AE3">
        <w:rPr>
          <w:rFonts w:ascii="inherit" w:hAnsi="inherit" w:cs="Arial"/>
          <w:iCs/>
          <w:color w:val="444444"/>
          <w:sz w:val="18"/>
          <w:szCs w:val="18"/>
          <w:lang w:val="en-GB"/>
        </w:rPr>
        <w:br/>
        <w:t>1 11 ms 0 ms 0 ms 2001:db8:abc:1::1</w:t>
      </w:r>
      <w:r w:rsidRPr="00C26AE3">
        <w:rPr>
          <w:rFonts w:ascii="inherit" w:hAnsi="inherit" w:cs="Arial"/>
          <w:iCs/>
          <w:color w:val="444444"/>
          <w:sz w:val="18"/>
          <w:szCs w:val="18"/>
          <w:lang w:val="en-GB"/>
        </w:rPr>
        <w:br/>
        <w:t>2 4 ms 0 ms 1 ms 2001:db8:abc:5::1</w:t>
      </w:r>
      <w:r w:rsidRPr="00C26AE3">
        <w:rPr>
          <w:rFonts w:ascii="inherit" w:hAnsi="inherit" w:cs="Arial"/>
          <w:iCs/>
          <w:color w:val="444444"/>
          <w:sz w:val="18"/>
          <w:szCs w:val="18"/>
          <w:lang w:val="en-GB"/>
        </w:rPr>
        <w:br/>
        <w:t>3 11 ms 14 ms 2 ms 2001:db8:abc:10::15</w:t>
      </w:r>
      <w:r w:rsidRPr="00C26AE3">
        <w:rPr>
          <w:rFonts w:ascii="inherit" w:hAnsi="inherit" w:cs="Arial"/>
          <w:iCs/>
          <w:color w:val="444444"/>
          <w:sz w:val="18"/>
          <w:szCs w:val="18"/>
          <w:lang w:val="en-GB"/>
        </w:rPr>
        <w:br/>
      </w:r>
      <w:r w:rsidRPr="00C26AE3">
        <w:rPr>
          <w:rFonts w:ascii="Arial" w:hAnsi="Arial" w:cs="Arial"/>
          <w:iCs/>
          <w:color w:val="444444"/>
          <w:sz w:val="18"/>
          <w:szCs w:val="18"/>
          <w:lang w:val="en-GB"/>
        </w:rPr>
        <w:t>It crosses two routers, so the second line is the IP address for the RT2 serial interface0/0/0.</w:t>
      </w:r>
    </w:p>
    <w:p w:rsidR="005102C6" w:rsidRPr="00C26AE3" w:rsidRDefault="005102C6" w:rsidP="005102C6">
      <w:pPr>
        <w:pStyle w:val="Odsekzoznamu"/>
        <w:numPr>
          <w:ilvl w:val="0"/>
          <w:numId w:val="6"/>
        </w:numPr>
        <w:spacing w:after="204"/>
        <w:ind w:left="426" w:right="53"/>
        <w:rPr>
          <w:rFonts w:ascii="Arial" w:hAnsi="Arial" w:cs="Arial"/>
          <w:sz w:val="18"/>
          <w:szCs w:val="18"/>
        </w:rPr>
      </w:pPr>
      <w:r w:rsidRPr="00C26AE3">
        <w:rPr>
          <w:rFonts w:ascii="Arial" w:hAnsi="Arial" w:cs="Arial"/>
          <w:sz w:val="18"/>
          <w:szCs w:val="18"/>
        </w:rPr>
        <w:t>A network administrator is designing a new network infrastructure that includes both wired and wireless connectivity. Under which situation would a wireless connection be recommended?</w:t>
      </w:r>
    </w:p>
    <w:p w:rsidR="005102C6" w:rsidRPr="00C26AE3" w:rsidRDefault="005102C6" w:rsidP="005102C6">
      <w:pPr>
        <w:pStyle w:val="Odsekzoznamu"/>
        <w:numPr>
          <w:ilvl w:val="1"/>
          <w:numId w:val="6"/>
        </w:numPr>
        <w:spacing w:after="204"/>
        <w:ind w:left="993" w:right="260"/>
        <w:rPr>
          <w:rFonts w:ascii="inherit" w:hAnsi="inherit" w:cs="Arial"/>
          <w:b/>
          <w:color w:val="FF0000"/>
          <w:sz w:val="18"/>
          <w:szCs w:val="18"/>
        </w:rPr>
      </w:pPr>
      <w:r w:rsidRPr="00C26AE3">
        <w:rPr>
          <w:rFonts w:ascii="inherit" w:hAnsi="inherit" w:cs="Arial"/>
          <w:b/>
          <w:color w:val="FF0000"/>
          <w:sz w:val="18"/>
          <w:szCs w:val="18"/>
        </w:rPr>
        <w:t xml:space="preserve">The end-user device needs mobility when connecting to the network.* </w:t>
      </w:r>
    </w:p>
    <w:p w:rsidR="004307F4" w:rsidRPr="00C26AE3" w:rsidRDefault="004307F4" w:rsidP="004307F4">
      <w:pPr>
        <w:pStyle w:val="Odsekzoznamu"/>
        <w:spacing w:after="204"/>
        <w:ind w:left="993" w:right="260"/>
        <w:rPr>
          <w:rFonts w:ascii="Arial" w:hAnsi="Arial" w:cs="Arial"/>
          <w:b/>
          <w:color w:val="FF0000"/>
          <w:sz w:val="18"/>
          <w:szCs w:val="18"/>
        </w:rPr>
      </w:pPr>
    </w:p>
    <w:p w:rsidR="005102C6" w:rsidRPr="00C26AE3" w:rsidRDefault="005102C6" w:rsidP="005102C6">
      <w:pPr>
        <w:pStyle w:val="Odsekzoznamu"/>
        <w:numPr>
          <w:ilvl w:val="0"/>
          <w:numId w:val="6"/>
        </w:numPr>
        <w:ind w:left="426" w:right="53"/>
        <w:rPr>
          <w:rFonts w:ascii="Arial" w:hAnsi="Arial" w:cs="Arial"/>
          <w:sz w:val="18"/>
          <w:szCs w:val="18"/>
        </w:rPr>
      </w:pPr>
      <w:r w:rsidRPr="00C26AE3">
        <w:rPr>
          <w:rFonts w:ascii="Arial" w:hAnsi="Arial" w:cs="Arial"/>
          <w:sz w:val="18"/>
          <w:szCs w:val="18"/>
        </w:rPr>
        <w:t>A user is attempting to do an http://www.cisco.com/ without success. Which two configuration values must be set on the host to allow this access? (Choose two.)</w:t>
      </w:r>
    </w:p>
    <w:p w:rsidR="004307F4" w:rsidRPr="00C26AE3" w:rsidRDefault="004307F4" w:rsidP="004307F4">
      <w:pPr>
        <w:pStyle w:val="Odsekzoznamu"/>
        <w:spacing w:after="204"/>
        <w:ind w:left="426" w:right="7914"/>
        <w:rPr>
          <w:rFonts w:ascii="inherit" w:hAnsi="inherit" w:cs="Arial"/>
          <w:b/>
          <w:color w:val="FF0000"/>
          <w:sz w:val="18"/>
          <w:szCs w:val="18"/>
        </w:rPr>
      </w:pPr>
      <w:r w:rsidRPr="00C26AE3">
        <w:rPr>
          <w:rFonts w:ascii="inherit" w:hAnsi="inherit" w:cs="Arial"/>
          <w:b/>
          <w:color w:val="FF0000"/>
          <w:sz w:val="18"/>
          <w:szCs w:val="18"/>
        </w:rPr>
        <w:t xml:space="preserve">DNS </w:t>
      </w:r>
      <w:r w:rsidR="005102C6" w:rsidRPr="00C26AE3">
        <w:rPr>
          <w:rFonts w:ascii="inherit" w:hAnsi="inherit" w:cs="Arial"/>
          <w:b/>
          <w:color w:val="FF0000"/>
          <w:sz w:val="18"/>
          <w:szCs w:val="18"/>
        </w:rPr>
        <w:t xml:space="preserve">server* </w:t>
      </w:r>
    </w:p>
    <w:p w:rsidR="005102C6" w:rsidRPr="00C26AE3" w:rsidRDefault="005102C6" w:rsidP="004307F4">
      <w:pPr>
        <w:pStyle w:val="Odsekzoznamu"/>
        <w:spacing w:after="204"/>
        <w:ind w:left="426" w:right="7914"/>
        <w:rPr>
          <w:rFonts w:ascii="inherit" w:hAnsi="inherit" w:cs="Arial"/>
          <w:b/>
          <w:color w:val="FF0000"/>
          <w:sz w:val="18"/>
          <w:szCs w:val="18"/>
        </w:rPr>
      </w:pPr>
      <w:r w:rsidRPr="00C26AE3">
        <w:rPr>
          <w:rFonts w:ascii="inherit" w:hAnsi="inherit" w:cs="Arial"/>
          <w:b/>
          <w:color w:val="FF0000"/>
          <w:sz w:val="18"/>
          <w:szCs w:val="18"/>
        </w:rPr>
        <w:t>default gateway*</w:t>
      </w:r>
    </w:p>
    <w:p w:rsidR="004307F4" w:rsidRPr="00C26AE3" w:rsidRDefault="004307F4" w:rsidP="004307F4">
      <w:pPr>
        <w:pStyle w:val="Odsekzoznamu"/>
        <w:spacing w:after="204"/>
        <w:ind w:left="426" w:right="7914"/>
        <w:rPr>
          <w:rFonts w:ascii="Arial" w:hAnsi="Arial" w:cs="Arial"/>
          <w:b/>
          <w:color w:val="FF0000"/>
          <w:sz w:val="18"/>
          <w:szCs w:val="18"/>
        </w:rPr>
      </w:pPr>
    </w:p>
    <w:p w:rsidR="005102C6" w:rsidRPr="00C26AE3" w:rsidRDefault="005102C6" w:rsidP="004307F4">
      <w:pPr>
        <w:pStyle w:val="Odsekzoznamu"/>
        <w:numPr>
          <w:ilvl w:val="0"/>
          <w:numId w:val="6"/>
        </w:numPr>
        <w:ind w:left="426" w:right="53"/>
        <w:rPr>
          <w:rFonts w:ascii="Arial" w:hAnsi="Arial" w:cs="Arial"/>
          <w:sz w:val="18"/>
          <w:szCs w:val="18"/>
        </w:rPr>
      </w:pPr>
      <w:r w:rsidRPr="00C26AE3">
        <w:rPr>
          <w:rFonts w:ascii="Arial" w:hAnsi="Arial" w:cs="Arial"/>
          <w:sz w:val="18"/>
          <w:szCs w:val="18"/>
        </w:rPr>
        <w:t>Which two statements are correct in a comparison of IPv4 and IPv6 packet headers? (Choose two.)</w:t>
      </w:r>
    </w:p>
    <w:p w:rsidR="005102C6" w:rsidRPr="00C26AE3" w:rsidRDefault="005102C6" w:rsidP="004307F4">
      <w:pPr>
        <w:pStyle w:val="Odsekzoznamu"/>
        <w:ind w:left="426" w:right="5305"/>
        <w:rPr>
          <w:rFonts w:ascii="inherit" w:hAnsi="inherit" w:cs="Arial"/>
          <w:sz w:val="18"/>
          <w:szCs w:val="18"/>
        </w:rPr>
      </w:pPr>
      <w:r w:rsidRPr="00C26AE3">
        <w:rPr>
          <w:rFonts w:ascii="inherit" w:hAnsi="inherit" w:cs="Arial"/>
          <w:b/>
          <w:color w:val="FF0000"/>
          <w:sz w:val="18"/>
          <w:szCs w:val="18"/>
        </w:rPr>
        <w:t>The Source Address field name from IPv4 is kept in IPv6.*</w:t>
      </w:r>
      <w:r w:rsidRPr="00C26AE3">
        <w:rPr>
          <w:rFonts w:ascii="inherit" w:hAnsi="inherit" w:cs="Arial"/>
          <w:color w:val="FF0000"/>
          <w:sz w:val="18"/>
          <w:szCs w:val="18"/>
        </w:rPr>
        <w:t xml:space="preserve"> </w:t>
      </w:r>
    </w:p>
    <w:p w:rsidR="005102C6" w:rsidRPr="00C26AE3" w:rsidRDefault="005102C6" w:rsidP="004307F4">
      <w:pPr>
        <w:pStyle w:val="Odsekzoznamu"/>
        <w:spacing w:after="207"/>
        <w:ind w:left="426" w:right="53"/>
        <w:rPr>
          <w:rFonts w:ascii="inherit" w:hAnsi="inherit" w:cs="Arial"/>
          <w:b/>
          <w:color w:val="FF0000"/>
          <w:sz w:val="18"/>
          <w:szCs w:val="18"/>
        </w:rPr>
      </w:pPr>
      <w:r w:rsidRPr="00C26AE3">
        <w:rPr>
          <w:rFonts w:ascii="inherit" w:hAnsi="inherit" w:cs="Arial"/>
          <w:b/>
          <w:color w:val="FF0000"/>
          <w:sz w:val="18"/>
          <w:szCs w:val="18"/>
        </w:rPr>
        <w:t>The Time-to-Live field from IPv4 has been replaced by the Hop Limit field in IPv6.*</w:t>
      </w:r>
    </w:p>
    <w:p w:rsidR="004307F4" w:rsidRPr="00C26AE3" w:rsidRDefault="004307F4" w:rsidP="004307F4">
      <w:pPr>
        <w:pStyle w:val="Odsekzoznamu"/>
        <w:spacing w:after="207"/>
        <w:ind w:left="426" w:right="53"/>
        <w:rPr>
          <w:rFonts w:ascii="Arial" w:hAnsi="Arial" w:cs="Arial"/>
          <w:b/>
          <w:color w:val="FF0000"/>
          <w:sz w:val="18"/>
          <w:szCs w:val="18"/>
        </w:rPr>
      </w:pPr>
    </w:p>
    <w:p w:rsidR="005102C6" w:rsidRPr="00C26AE3" w:rsidRDefault="005102C6" w:rsidP="005102C6">
      <w:pPr>
        <w:pStyle w:val="Odsekzoznamu"/>
        <w:numPr>
          <w:ilvl w:val="0"/>
          <w:numId w:val="6"/>
        </w:numPr>
        <w:spacing w:after="204"/>
        <w:ind w:left="426" w:right="53"/>
        <w:rPr>
          <w:rFonts w:ascii="Arial" w:hAnsi="Arial" w:cs="Arial"/>
          <w:sz w:val="18"/>
          <w:szCs w:val="18"/>
        </w:rPr>
      </w:pPr>
      <w:r w:rsidRPr="00C26AE3">
        <w:rPr>
          <w:rFonts w:ascii="Arial" w:hAnsi="Arial" w:cs="Arial"/>
          <w:sz w:val="18"/>
          <w:szCs w:val="18"/>
        </w:rPr>
        <w:t>A user calls the help desk to report that a Windows XP workstation is unable to connect to the network after startup and that a popup window says “This connection has limited or no connectivity.” The technician asks the user to issue the ipconfig /all command. The user reports the IP address is 169.254.69.196 with subnet mask of 255.255.0.0 and nothing is displayed for the DNS server IP address. What is the cause of the problem?</w:t>
      </w:r>
    </w:p>
    <w:p w:rsidR="005102C6" w:rsidRPr="00C26AE3" w:rsidRDefault="005102C6" w:rsidP="004307F4">
      <w:pPr>
        <w:pStyle w:val="Odsekzoznamu"/>
        <w:spacing w:after="204"/>
        <w:ind w:left="426" w:right="4063"/>
        <w:rPr>
          <w:rFonts w:ascii="inherit" w:hAnsi="inherit" w:cs="Arial"/>
          <w:b/>
          <w:color w:val="FF0000"/>
          <w:sz w:val="18"/>
          <w:szCs w:val="18"/>
        </w:rPr>
      </w:pPr>
      <w:r w:rsidRPr="00C26AE3">
        <w:rPr>
          <w:rFonts w:ascii="inherit" w:hAnsi="inherit" w:cs="Arial"/>
          <w:b/>
          <w:color w:val="FF0000"/>
          <w:sz w:val="18"/>
          <w:szCs w:val="18"/>
        </w:rPr>
        <w:t xml:space="preserve">The workstation is unable to obtain an IP address from a DHCP server.* </w:t>
      </w:r>
    </w:p>
    <w:p w:rsidR="004307F4" w:rsidRPr="00C26AE3" w:rsidRDefault="004307F4" w:rsidP="004307F4">
      <w:pPr>
        <w:pStyle w:val="Odsekzoznamu"/>
        <w:spacing w:after="204"/>
        <w:ind w:left="426" w:right="4063"/>
        <w:rPr>
          <w:rFonts w:ascii="Arial" w:hAnsi="Arial" w:cs="Arial"/>
          <w:b/>
          <w:color w:val="FF0000"/>
          <w:sz w:val="18"/>
          <w:szCs w:val="18"/>
        </w:rPr>
      </w:pPr>
    </w:p>
    <w:p w:rsidR="005102C6" w:rsidRPr="00C26AE3" w:rsidRDefault="005102C6" w:rsidP="004307F4">
      <w:pPr>
        <w:pStyle w:val="Odsekzoznamu"/>
        <w:numPr>
          <w:ilvl w:val="0"/>
          <w:numId w:val="6"/>
        </w:numPr>
        <w:ind w:left="426" w:right="53"/>
        <w:rPr>
          <w:rFonts w:ascii="Arial" w:hAnsi="Arial" w:cs="Arial"/>
          <w:sz w:val="18"/>
          <w:szCs w:val="18"/>
        </w:rPr>
      </w:pPr>
      <w:r w:rsidRPr="00C26AE3">
        <w:rPr>
          <w:rFonts w:ascii="Arial" w:hAnsi="Arial" w:cs="Arial"/>
          <w:sz w:val="18"/>
          <w:szCs w:val="18"/>
        </w:rPr>
        <w:t>A network administrator has been issued a network address of 192.31.7.64/26. How many subnets of equal size could be created from the assigned /26 network by using a /28 prefix?</w:t>
      </w:r>
    </w:p>
    <w:p w:rsidR="005102C6" w:rsidRPr="00C26AE3" w:rsidRDefault="005102C6" w:rsidP="004307F4">
      <w:pPr>
        <w:pStyle w:val="Odsekzoznamu"/>
        <w:ind w:left="426" w:right="53"/>
        <w:rPr>
          <w:rFonts w:ascii="inherit" w:hAnsi="inherit" w:cs="Arial"/>
          <w:b/>
          <w:color w:val="FF0000"/>
          <w:sz w:val="18"/>
          <w:szCs w:val="18"/>
        </w:rPr>
      </w:pPr>
      <w:r w:rsidRPr="00C26AE3">
        <w:rPr>
          <w:rFonts w:ascii="inherit" w:hAnsi="inherit" w:cs="Arial"/>
          <w:b/>
          <w:color w:val="FF0000"/>
          <w:sz w:val="18"/>
          <w:szCs w:val="18"/>
        </w:rPr>
        <w:t>4*</w:t>
      </w:r>
    </w:p>
    <w:p w:rsidR="004307F4" w:rsidRPr="00C26AE3" w:rsidRDefault="004307F4" w:rsidP="004307F4">
      <w:pPr>
        <w:pStyle w:val="Odsekzoznamu"/>
        <w:ind w:left="426" w:right="53"/>
        <w:rPr>
          <w:rFonts w:ascii="Arial" w:hAnsi="Arial" w:cs="Arial"/>
          <w:b/>
          <w:color w:val="FF0000"/>
          <w:sz w:val="18"/>
          <w:szCs w:val="18"/>
        </w:rPr>
      </w:pPr>
    </w:p>
    <w:p w:rsidR="005102C6" w:rsidRPr="00C26AE3" w:rsidRDefault="005102C6" w:rsidP="005102C6">
      <w:pPr>
        <w:pStyle w:val="Odsekzoznamu"/>
        <w:numPr>
          <w:ilvl w:val="0"/>
          <w:numId w:val="6"/>
        </w:numPr>
        <w:spacing w:after="207"/>
        <w:ind w:left="426" w:right="53"/>
        <w:rPr>
          <w:rFonts w:ascii="Arial" w:hAnsi="Arial" w:cs="Arial"/>
          <w:sz w:val="18"/>
          <w:szCs w:val="18"/>
        </w:rPr>
      </w:pPr>
      <w:r w:rsidRPr="00C26AE3">
        <w:rPr>
          <w:rFonts w:ascii="Arial" w:hAnsi="Arial" w:cs="Arial"/>
          <w:sz w:val="18"/>
          <w:szCs w:val="18"/>
        </w:rPr>
        <w:t>Why are port numbers included in the TCP header of a segment?</w:t>
      </w:r>
    </w:p>
    <w:p w:rsidR="005102C6" w:rsidRPr="00C26AE3" w:rsidRDefault="005102C6" w:rsidP="004307F4">
      <w:pPr>
        <w:pStyle w:val="Odsekzoznamu"/>
        <w:shd w:val="clear" w:color="auto" w:fill="FFFFFF" w:themeFill="background1"/>
        <w:spacing w:after="360" w:line="180" w:lineRule="atLeast"/>
        <w:ind w:left="426" w:right="3934"/>
        <w:textAlignment w:val="baseline"/>
        <w:rPr>
          <w:rFonts w:ascii="inherit" w:hAnsi="inherit" w:cs="Arial"/>
          <w:b/>
          <w:iCs/>
          <w:color w:val="FF0000"/>
          <w:sz w:val="18"/>
          <w:szCs w:val="18"/>
          <w:lang w:val="en-GB"/>
        </w:rPr>
      </w:pPr>
      <w:r w:rsidRPr="00C26AE3">
        <w:rPr>
          <w:rFonts w:ascii="inherit" w:hAnsi="inherit" w:cs="Arial"/>
          <w:b/>
          <w:color w:val="FF0000"/>
          <w:sz w:val="18"/>
          <w:szCs w:val="18"/>
        </w:rPr>
        <w:t xml:space="preserve">to enable a receiving host to forward the data to the appropriate application* </w:t>
      </w:r>
    </w:p>
    <w:p w:rsidR="005102C6" w:rsidRPr="00C26AE3" w:rsidRDefault="00C26AE3" w:rsidP="0006415E">
      <w:pPr>
        <w:pStyle w:val="Normlnywebov"/>
        <w:numPr>
          <w:ilvl w:val="0"/>
          <w:numId w:val="6"/>
        </w:numPr>
        <w:shd w:val="clear" w:color="auto" w:fill="FFFFFF" w:themeFill="background1"/>
        <w:spacing w:before="0" w:beforeAutospacing="0" w:after="360" w:afterAutospacing="0" w:line="180" w:lineRule="atLeast"/>
        <w:ind w:left="426"/>
        <w:textAlignment w:val="baseline"/>
        <w:rPr>
          <w:rFonts w:ascii="inherit" w:hAnsi="inherit" w:cs="Arial"/>
          <w:iCs/>
          <w:color w:val="444444"/>
          <w:sz w:val="18"/>
          <w:szCs w:val="18"/>
          <w:lang w:val="en-GB"/>
        </w:rPr>
      </w:pPr>
      <w:r w:rsidRPr="00C26AE3">
        <w:rPr>
          <w:noProof/>
          <w:sz w:val="18"/>
          <w:szCs w:val="18"/>
        </w:rPr>
        <w:drawing>
          <wp:anchor distT="0" distB="0" distL="114300" distR="114300" simplePos="0" relativeHeight="251666432" behindDoc="1" locked="0" layoutInCell="1" allowOverlap="1" wp14:anchorId="79BD7F8F" wp14:editId="75D385E9">
            <wp:simplePos x="0" y="0"/>
            <wp:positionH relativeFrom="column">
              <wp:posOffset>401955</wp:posOffset>
            </wp:positionH>
            <wp:positionV relativeFrom="paragraph">
              <wp:posOffset>552</wp:posOffset>
            </wp:positionV>
            <wp:extent cx="3254991" cy="852985"/>
            <wp:effectExtent l="0" t="0" r="3175" b="4445"/>
            <wp:wrapTight wrapText="bothSides">
              <wp:wrapPolygon edited="0">
                <wp:start x="0" y="0"/>
                <wp:lineTo x="0" y="21230"/>
                <wp:lineTo x="21495" y="21230"/>
                <wp:lineTo x="21495" y="0"/>
                <wp:lineTo x="0" y="0"/>
              </wp:wrapPolygon>
            </wp:wrapTight>
            <wp:docPr id="92" name="Picture 92"/>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45">
                      <a:extLst>
                        <a:ext uri="{28A0092B-C50C-407E-A947-70E740481C1C}">
                          <a14:useLocalDpi xmlns:a14="http://schemas.microsoft.com/office/drawing/2010/main" val="0"/>
                        </a:ext>
                      </a:extLst>
                    </a:blip>
                    <a:stretch>
                      <a:fillRect/>
                    </a:stretch>
                  </pic:blipFill>
                  <pic:spPr>
                    <a:xfrm>
                      <a:off x="0" y="0"/>
                      <a:ext cx="3254991" cy="852985"/>
                    </a:xfrm>
                    <a:prstGeom prst="rect">
                      <a:avLst/>
                    </a:prstGeom>
                  </pic:spPr>
                </pic:pic>
              </a:graphicData>
            </a:graphic>
            <wp14:sizeRelH relativeFrom="page">
              <wp14:pctWidth>0</wp14:pctWidth>
            </wp14:sizeRelH>
            <wp14:sizeRelV relativeFrom="page">
              <wp14:pctHeight>0</wp14:pctHeight>
            </wp14:sizeRelV>
          </wp:anchor>
        </w:drawing>
      </w:r>
    </w:p>
    <w:p w:rsidR="005B4DBC" w:rsidRPr="00C26AE3" w:rsidRDefault="005B4DBC" w:rsidP="0006415E">
      <w:pPr>
        <w:pStyle w:val="Bezriadkovania"/>
        <w:shd w:val="clear" w:color="auto" w:fill="FFFFFF" w:themeFill="background1"/>
        <w:rPr>
          <w:rFonts w:eastAsia="Times New Roman"/>
          <w:sz w:val="18"/>
          <w:szCs w:val="18"/>
          <w:shd w:val="clear" w:color="auto" w:fill="FFFFFF"/>
          <w:lang w:val="en-GB" w:eastAsia="sk-SK"/>
        </w:rPr>
      </w:pPr>
    </w:p>
    <w:p w:rsidR="00AA2B43" w:rsidRPr="00C26AE3" w:rsidRDefault="00AA2B43" w:rsidP="0006415E">
      <w:pPr>
        <w:pStyle w:val="Bezriadkovania"/>
        <w:shd w:val="clear" w:color="auto" w:fill="FFFFFF" w:themeFill="background1"/>
        <w:rPr>
          <w:rFonts w:eastAsia="Times New Roman"/>
          <w:sz w:val="18"/>
          <w:szCs w:val="18"/>
          <w:shd w:val="clear" w:color="auto" w:fill="FFFFFF"/>
          <w:lang w:val="en-GB" w:eastAsia="sk-SK"/>
        </w:rPr>
      </w:pPr>
    </w:p>
    <w:p w:rsidR="00AA2B43" w:rsidRDefault="00AA2B43" w:rsidP="0006415E">
      <w:pPr>
        <w:pStyle w:val="Bezriadkovania"/>
        <w:shd w:val="clear" w:color="auto" w:fill="FFFFFF" w:themeFill="background1"/>
        <w:rPr>
          <w:rFonts w:eastAsia="Times New Roman"/>
          <w:sz w:val="18"/>
          <w:szCs w:val="18"/>
          <w:shd w:val="clear" w:color="auto" w:fill="FFFFFF"/>
          <w:lang w:val="en-GB" w:eastAsia="sk-SK"/>
        </w:rPr>
      </w:pPr>
    </w:p>
    <w:p w:rsidR="00C26AE3" w:rsidRPr="00C26AE3" w:rsidRDefault="00C26AE3" w:rsidP="0006415E">
      <w:pPr>
        <w:pStyle w:val="Bezriadkovania"/>
        <w:shd w:val="clear" w:color="auto" w:fill="FFFFFF" w:themeFill="background1"/>
        <w:rPr>
          <w:rFonts w:eastAsia="Times New Roman"/>
          <w:sz w:val="18"/>
          <w:szCs w:val="18"/>
          <w:shd w:val="clear" w:color="auto" w:fill="FFFFFF"/>
          <w:lang w:val="en-GB" w:eastAsia="sk-SK"/>
        </w:rPr>
      </w:pPr>
    </w:p>
    <w:p w:rsidR="00AA2B43" w:rsidRPr="00C26AE3" w:rsidRDefault="00AA2B43" w:rsidP="00AA2B43">
      <w:pPr>
        <w:spacing w:after="0"/>
        <w:ind w:left="-6" w:right="51"/>
        <w:rPr>
          <w:rFonts w:ascii="Arial" w:hAnsi="Arial" w:cs="Arial"/>
          <w:sz w:val="18"/>
          <w:szCs w:val="18"/>
        </w:rPr>
      </w:pPr>
      <w:r w:rsidRPr="00C26AE3">
        <w:rPr>
          <w:rFonts w:ascii="Arial" w:hAnsi="Arial" w:cs="Arial"/>
          <w:sz w:val="18"/>
          <w:szCs w:val="18"/>
        </w:rPr>
        <w:t>Refer to the exhibit. Which layer of the OSI model would format data in this way?</w:t>
      </w:r>
    </w:p>
    <w:p w:rsidR="00AA2B43" w:rsidRPr="00C26AE3" w:rsidRDefault="00AA2B43" w:rsidP="00AA2B43">
      <w:pPr>
        <w:spacing w:after="0" w:line="324" w:lineRule="auto"/>
        <w:ind w:left="-6" w:right="8908"/>
        <w:rPr>
          <w:rFonts w:ascii="inherit" w:hAnsi="inherit"/>
          <w:b/>
          <w:color w:val="FF0000"/>
          <w:sz w:val="18"/>
          <w:szCs w:val="18"/>
        </w:rPr>
      </w:pPr>
      <w:r w:rsidRPr="00C26AE3">
        <w:rPr>
          <w:rFonts w:ascii="inherit" w:hAnsi="inherit"/>
          <w:b/>
          <w:color w:val="FF0000"/>
          <w:sz w:val="18"/>
          <w:szCs w:val="18"/>
        </w:rPr>
        <w:t xml:space="preserve">data link* </w:t>
      </w:r>
    </w:p>
    <w:p w:rsidR="00AA2B43" w:rsidRPr="00C26AE3" w:rsidRDefault="00AA2B43" w:rsidP="00AA2B43">
      <w:pPr>
        <w:spacing w:after="0" w:line="324" w:lineRule="auto"/>
        <w:ind w:left="-6" w:right="8908"/>
        <w:rPr>
          <w:rFonts w:ascii="inherit" w:hAnsi="inherit"/>
          <w:b/>
          <w:color w:val="FF0000"/>
          <w:sz w:val="18"/>
          <w:szCs w:val="18"/>
        </w:rPr>
      </w:pPr>
    </w:p>
    <w:p w:rsidR="00AA2B43" w:rsidRPr="00C26AE3" w:rsidRDefault="00AA2B43" w:rsidP="00AA2B43">
      <w:pPr>
        <w:pStyle w:val="Odsekzoznamu"/>
        <w:numPr>
          <w:ilvl w:val="0"/>
          <w:numId w:val="6"/>
        </w:numPr>
        <w:spacing w:after="0" w:line="324" w:lineRule="auto"/>
        <w:ind w:left="426" w:right="118"/>
        <w:rPr>
          <w:rFonts w:ascii="inherit" w:hAnsi="inherit"/>
          <w:b/>
          <w:color w:val="FF0000"/>
          <w:sz w:val="18"/>
          <w:szCs w:val="18"/>
        </w:rPr>
      </w:pPr>
    </w:p>
    <w:p w:rsidR="00AA2B43" w:rsidRPr="00C26AE3" w:rsidRDefault="00AA2B43" w:rsidP="0006415E">
      <w:pPr>
        <w:pStyle w:val="Bezriadkovania"/>
        <w:shd w:val="clear" w:color="auto" w:fill="FFFFFF" w:themeFill="background1"/>
        <w:rPr>
          <w:rFonts w:eastAsia="Times New Roman"/>
          <w:sz w:val="18"/>
          <w:szCs w:val="18"/>
          <w:shd w:val="clear" w:color="auto" w:fill="FFFFFF"/>
          <w:lang w:val="en-GB" w:eastAsia="sk-SK"/>
        </w:rPr>
      </w:pPr>
      <w:r w:rsidRPr="00C26AE3">
        <w:rPr>
          <w:noProof/>
          <w:sz w:val="18"/>
          <w:szCs w:val="18"/>
          <w:lang w:eastAsia="sk-SK"/>
        </w:rPr>
        <w:drawing>
          <wp:inline distT="0" distB="0" distL="0" distR="0" wp14:anchorId="4CE6F68D" wp14:editId="538D5AEF">
            <wp:extent cx="5331313" cy="2949419"/>
            <wp:effectExtent l="0" t="0" r="0" b="0"/>
            <wp:docPr id="100" name="Picture 100"/>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46"/>
                    <a:stretch>
                      <a:fillRect/>
                    </a:stretch>
                  </pic:blipFill>
                  <pic:spPr>
                    <a:xfrm>
                      <a:off x="0" y="0"/>
                      <a:ext cx="5331313" cy="2949419"/>
                    </a:xfrm>
                    <a:prstGeom prst="rect">
                      <a:avLst/>
                    </a:prstGeom>
                  </pic:spPr>
                </pic:pic>
              </a:graphicData>
            </a:graphic>
          </wp:inline>
        </w:drawing>
      </w:r>
    </w:p>
    <w:p w:rsidR="00AA2B43" w:rsidRPr="00C26AE3" w:rsidRDefault="00AA2B43" w:rsidP="00AA2B43">
      <w:pPr>
        <w:spacing w:after="0"/>
        <w:ind w:left="-6" w:right="51"/>
        <w:rPr>
          <w:rFonts w:ascii="Arial" w:hAnsi="Arial" w:cs="Arial"/>
          <w:sz w:val="18"/>
          <w:szCs w:val="18"/>
        </w:rPr>
      </w:pPr>
      <w:r w:rsidRPr="00C26AE3">
        <w:rPr>
          <w:rFonts w:ascii="Arial" w:hAnsi="Arial" w:cs="Arial"/>
          <w:sz w:val="18"/>
          <w:szCs w:val="18"/>
        </w:rPr>
        <w:t>Open the PT Activity. Perform the tasks in the activity instructions and then answer the question.</w:t>
      </w:r>
    </w:p>
    <w:p w:rsidR="00AA2B43" w:rsidRPr="00C26AE3" w:rsidRDefault="00AA2B43" w:rsidP="00AA2B43">
      <w:pPr>
        <w:spacing w:after="0"/>
        <w:ind w:left="-6" w:right="51"/>
        <w:rPr>
          <w:rFonts w:ascii="Arial" w:hAnsi="Arial" w:cs="Arial"/>
          <w:sz w:val="18"/>
          <w:szCs w:val="18"/>
        </w:rPr>
      </w:pPr>
      <w:r w:rsidRPr="00C26AE3">
        <w:rPr>
          <w:rFonts w:ascii="Arial" w:hAnsi="Arial" w:cs="Arial"/>
          <w:sz w:val="18"/>
          <w:szCs w:val="18"/>
        </w:rPr>
        <w:t>What is the secret keyword that is displayed on the web page?</w:t>
      </w:r>
    </w:p>
    <w:p w:rsidR="00AA2B43" w:rsidRPr="00C26AE3" w:rsidRDefault="00AA2B43" w:rsidP="00AA2B43">
      <w:pPr>
        <w:rPr>
          <w:b/>
          <w:color w:val="FF0000"/>
          <w:sz w:val="18"/>
          <w:szCs w:val="18"/>
        </w:rPr>
      </w:pPr>
      <w:r w:rsidRPr="00C26AE3">
        <w:rPr>
          <w:b/>
          <w:color w:val="FF0000"/>
          <w:sz w:val="18"/>
          <w:szCs w:val="18"/>
        </w:rPr>
        <w:t>packet*</w:t>
      </w:r>
    </w:p>
    <w:p w:rsidR="00AA2B43" w:rsidRPr="00C26AE3" w:rsidRDefault="00AA2B43" w:rsidP="00AA2B43">
      <w:pPr>
        <w:pStyle w:val="Odsekzoznamu"/>
        <w:numPr>
          <w:ilvl w:val="0"/>
          <w:numId w:val="6"/>
        </w:numPr>
        <w:spacing w:after="207"/>
        <w:ind w:left="426" w:right="53"/>
        <w:rPr>
          <w:sz w:val="18"/>
          <w:szCs w:val="18"/>
        </w:rPr>
      </w:pPr>
      <w:r w:rsidRPr="00C26AE3">
        <w:rPr>
          <w:sz w:val="18"/>
          <w:szCs w:val="18"/>
        </w:rPr>
        <w:t>Which two types of applications rely on their traffic having priority over other traffic types through the network? (Choose two.)</w:t>
      </w:r>
    </w:p>
    <w:p w:rsidR="00AA2B43" w:rsidRPr="00C26AE3" w:rsidRDefault="00AA2B43" w:rsidP="00AA2B43">
      <w:pPr>
        <w:pStyle w:val="Odsekzoznamu"/>
        <w:spacing w:after="207"/>
        <w:ind w:left="426" w:right="53"/>
        <w:rPr>
          <w:b/>
          <w:color w:val="FF0000"/>
          <w:sz w:val="18"/>
          <w:szCs w:val="18"/>
        </w:rPr>
      </w:pPr>
      <w:r w:rsidRPr="00C26AE3">
        <w:rPr>
          <w:b/>
          <w:color w:val="FF0000"/>
          <w:sz w:val="18"/>
          <w:szCs w:val="18"/>
        </w:rPr>
        <w:t>Voice</w:t>
      </w:r>
    </w:p>
    <w:p w:rsidR="00AA2B43" w:rsidRPr="00C26AE3" w:rsidRDefault="00AA2B43" w:rsidP="00AA2B43">
      <w:pPr>
        <w:pStyle w:val="Odsekzoznamu"/>
        <w:spacing w:after="207"/>
        <w:ind w:left="426" w:right="53"/>
        <w:rPr>
          <w:b/>
          <w:color w:val="FF0000"/>
          <w:sz w:val="18"/>
          <w:szCs w:val="18"/>
        </w:rPr>
      </w:pPr>
      <w:r w:rsidRPr="00C26AE3">
        <w:rPr>
          <w:b/>
          <w:color w:val="FF0000"/>
          <w:sz w:val="18"/>
          <w:szCs w:val="18"/>
        </w:rPr>
        <w:t>Video</w:t>
      </w:r>
    </w:p>
    <w:p w:rsidR="00AA2B43" w:rsidRPr="00C26AE3" w:rsidRDefault="00AA2B43" w:rsidP="00AA2B43">
      <w:pPr>
        <w:pStyle w:val="Odsekzoznamu"/>
        <w:spacing w:after="207"/>
        <w:ind w:left="142" w:right="53"/>
        <w:rPr>
          <w:b/>
          <w:color w:val="FF0000"/>
          <w:sz w:val="18"/>
          <w:szCs w:val="18"/>
        </w:rPr>
      </w:pPr>
    </w:p>
    <w:p w:rsidR="00AA2B43" w:rsidRPr="00C26AE3" w:rsidRDefault="00AA2B43" w:rsidP="0009415D">
      <w:pPr>
        <w:pStyle w:val="Odsekzoznamu"/>
        <w:numPr>
          <w:ilvl w:val="0"/>
          <w:numId w:val="6"/>
        </w:numPr>
        <w:spacing w:after="0"/>
        <w:ind w:left="426" w:right="53"/>
        <w:rPr>
          <w:sz w:val="18"/>
          <w:szCs w:val="18"/>
        </w:rPr>
      </w:pPr>
      <w:r w:rsidRPr="00C26AE3">
        <w:rPr>
          <w:sz w:val="18"/>
          <w:szCs w:val="18"/>
        </w:rPr>
        <w:t>Fill in the blank.</w:t>
      </w:r>
    </w:p>
    <w:p w:rsidR="00AA2B43" w:rsidRDefault="00AA2B43" w:rsidP="0009415D">
      <w:pPr>
        <w:spacing w:after="0"/>
        <w:ind w:left="-5" w:right="836"/>
        <w:rPr>
          <w:rFonts w:ascii="Arial" w:eastAsia="Arial" w:hAnsi="Arial" w:cs="Arial"/>
          <w:sz w:val="18"/>
          <w:szCs w:val="18"/>
        </w:rPr>
      </w:pPr>
      <w:r w:rsidRPr="00C26AE3">
        <w:rPr>
          <w:rFonts w:ascii="Arial" w:eastAsia="Arial" w:hAnsi="Arial" w:cs="Arial"/>
          <w:sz w:val="18"/>
          <w:szCs w:val="18"/>
        </w:rPr>
        <w:t xml:space="preserve">In dotted decimal notation, the IP address </w:t>
      </w:r>
      <w:r w:rsidRPr="00C26AE3">
        <w:rPr>
          <w:rFonts w:ascii="Arial" w:eastAsia="Arial" w:hAnsi="Arial" w:cs="Arial"/>
          <w:b/>
          <w:color w:val="FF0000"/>
          <w:sz w:val="18"/>
          <w:szCs w:val="18"/>
        </w:rPr>
        <w:t>“172.25.0.126″</w:t>
      </w:r>
      <w:r w:rsidRPr="00C26AE3">
        <w:rPr>
          <w:rFonts w:ascii="Arial" w:eastAsia="Arial" w:hAnsi="Arial" w:cs="Arial"/>
          <w:color w:val="FF0000"/>
          <w:sz w:val="18"/>
          <w:szCs w:val="18"/>
        </w:rPr>
        <w:t xml:space="preserve"> </w:t>
      </w:r>
      <w:r w:rsidRPr="00C26AE3">
        <w:rPr>
          <w:rFonts w:ascii="Arial" w:eastAsia="Arial" w:hAnsi="Arial" w:cs="Arial"/>
          <w:sz w:val="18"/>
          <w:szCs w:val="18"/>
        </w:rPr>
        <w:t>is the last host address for the network 172.25.0.64/26.</w:t>
      </w:r>
    </w:p>
    <w:p w:rsidR="00C26AE3" w:rsidRPr="00C26AE3" w:rsidRDefault="00C26AE3" w:rsidP="0009415D">
      <w:pPr>
        <w:spacing w:after="0"/>
        <w:ind w:left="-5" w:right="836"/>
        <w:rPr>
          <w:sz w:val="18"/>
          <w:szCs w:val="18"/>
        </w:rPr>
      </w:pPr>
    </w:p>
    <w:p w:rsidR="00AA2B43" w:rsidRPr="00C26AE3" w:rsidRDefault="00AA2B43" w:rsidP="0009415D">
      <w:pPr>
        <w:pStyle w:val="Odsekzoznamu"/>
        <w:numPr>
          <w:ilvl w:val="0"/>
          <w:numId w:val="6"/>
        </w:numPr>
        <w:spacing w:after="0"/>
        <w:ind w:left="426" w:right="53"/>
        <w:rPr>
          <w:sz w:val="18"/>
          <w:szCs w:val="18"/>
        </w:rPr>
      </w:pPr>
      <w:r w:rsidRPr="00C26AE3">
        <w:rPr>
          <w:sz w:val="18"/>
          <w:szCs w:val="18"/>
        </w:rPr>
        <w:t>Which devices should be secured to mitigate against MAC address spoofing attacks?</w:t>
      </w:r>
    </w:p>
    <w:p w:rsidR="00AA2B43" w:rsidRPr="00C26AE3" w:rsidRDefault="00AA2B43" w:rsidP="0009415D">
      <w:pPr>
        <w:spacing w:after="0"/>
        <w:ind w:left="-5" w:right="53" w:firstLine="431"/>
        <w:rPr>
          <w:b/>
          <w:color w:val="FF0000"/>
          <w:sz w:val="18"/>
          <w:szCs w:val="18"/>
        </w:rPr>
      </w:pPr>
      <w:r w:rsidRPr="00C26AE3">
        <w:rPr>
          <w:b/>
          <w:color w:val="FF0000"/>
          <w:sz w:val="18"/>
          <w:szCs w:val="18"/>
        </w:rPr>
        <w:t>Layer 2 devices*</w:t>
      </w:r>
    </w:p>
    <w:p w:rsidR="0009415D" w:rsidRPr="00C26AE3" w:rsidRDefault="0009415D" w:rsidP="0009415D">
      <w:pPr>
        <w:spacing w:after="0"/>
        <w:ind w:left="-5" w:right="53"/>
        <w:rPr>
          <w:b/>
          <w:color w:val="FF0000"/>
          <w:sz w:val="18"/>
          <w:szCs w:val="18"/>
        </w:rPr>
      </w:pPr>
    </w:p>
    <w:p w:rsidR="00AA2B43" w:rsidRPr="00C26AE3" w:rsidRDefault="00AA2B43" w:rsidP="0009415D">
      <w:pPr>
        <w:pStyle w:val="Odsekzoznamu"/>
        <w:numPr>
          <w:ilvl w:val="0"/>
          <w:numId w:val="6"/>
        </w:numPr>
        <w:spacing w:after="0"/>
        <w:ind w:left="426" w:right="53"/>
        <w:rPr>
          <w:sz w:val="18"/>
          <w:szCs w:val="18"/>
        </w:rPr>
      </w:pPr>
      <w:r w:rsidRPr="00C26AE3">
        <w:rPr>
          <w:sz w:val="18"/>
          <w:szCs w:val="18"/>
        </w:rPr>
        <w:t>Which IPv6 address notation is valid?</w:t>
      </w:r>
    </w:p>
    <w:p w:rsidR="00AA2B43" w:rsidRPr="00C26AE3" w:rsidRDefault="00AA2B43" w:rsidP="0009415D">
      <w:pPr>
        <w:spacing w:after="0"/>
        <w:ind w:left="-5" w:right="7655" w:firstLine="431"/>
        <w:rPr>
          <w:b/>
          <w:color w:val="FF0000"/>
          <w:sz w:val="18"/>
          <w:szCs w:val="18"/>
        </w:rPr>
      </w:pPr>
      <w:r w:rsidRPr="00C26AE3">
        <w:rPr>
          <w:b/>
          <w:color w:val="FF0000"/>
          <w:sz w:val="18"/>
          <w:szCs w:val="18"/>
        </w:rPr>
        <w:t xml:space="preserve">2001:DB8:0:1111::200* </w:t>
      </w:r>
    </w:p>
    <w:p w:rsidR="0009415D" w:rsidRPr="00C26AE3" w:rsidRDefault="0009415D" w:rsidP="0009415D">
      <w:pPr>
        <w:spacing w:after="0"/>
        <w:ind w:left="-5" w:right="7655" w:firstLine="431"/>
        <w:rPr>
          <w:b/>
          <w:color w:val="FF0000"/>
          <w:sz w:val="18"/>
          <w:szCs w:val="18"/>
        </w:rPr>
      </w:pPr>
    </w:p>
    <w:p w:rsidR="00AA2B43" w:rsidRPr="00C26AE3" w:rsidRDefault="00AA2B43" w:rsidP="0009415D">
      <w:pPr>
        <w:pStyle w:val="Odsekzoznamu"/>
        <w:numPr>
          <w:ilvl w:val="0"/>
          <w:numId w:val="6"/>
        </w:numPr>
        <w:spacing w:after="0"/>
        <w:ind w:left="426" w:right="53"/>
        <w:rPr>
          <w:sz w:val="18"/>
          <w:szCs w:val="18"/>
        </w:rPr>
      </w:pPr>
      <w:r w:rsidRPr="00C26AE3">
        <w:rPr>
          <w:sz w:val="18"/>
          <w:szCs w:val="18"/>
        </w:rPr>
        <w:t>To revert to a previous configuration, an administrator issues the command copy tftp startup-config on a router and enters the host address and file name when prompted. After the command is completed, why does the current configuration remain unchanged?</w:t>
      </w:r>
    </w:p>
    <w:p w:rsidR="00AA2B43" w:rsidRPr="00C26AE3" w:rsidRDefault="00AA2B43" w:rsidP="0009415D">
      <w:pPr>
        <w:spacing w:after="0"/>
        <w:ind w:left="-5" w:right="3135" w:firstLine="431"/>
        <w:rPr>
          <w:sz w:val="18"/>
          <w:szCs w:val="18"/>
        </w:rPr>
      </w:pPr>
      <w:r w:rsidRPr="00C26AE3">
        <w:rPr>
          <w:b/>
          <w:color w:val="FF0000"/>
          <w:sz w:val="18"/>
          <w:szCs w:val="18"/>
        </w:rPr>
        <w:t>The configuration should have been copied to the running configuration instead.*</w:t>
      </w:r>
      <w:r w:rsidRPr="00C26AE3">
        <w:rPr>
          <w:color w:val="FF0000"/>
          <w:sz w:val="18"/>
          <w:szCs w:val="18"/>
        </w:rPr>
        <w:t xml:space="preserve"> </w:t>
      </w:r>
    </w:p>
    <w:p w:rsidR="0009415D" w:rsidRPr="00C26AE3" w:rsidRDefault="0009415D" w:rsidP="0009415D">
      <w:pPr>
        <w:spacing w:after="0"/>
        <w:ind w:left="-5" w:right="53"/>
        <w:rPr>
          <w:sz w:val="18"/>
          <w:szCs w:val="18"/>
        </w:rPr>
      </w:pPr>
    </w:p>
    <w:p w:rsidR="00AA2B43" w:rsidRPr="00C26AE3" w:rsidRDefault="00AA2B43" w:rsidP="0009415D">
      <w:pPr>
        <w:pStyle w:val="Odsekzoznamu"/>
        <w:numPr>
          <w:ilvl w:val="0"/>
          <w:numId w:val="6"/>
        </w:numPr>
        <w:spacing w:after="0"/>
        <w:ind w:left="426" w:right="53"/>
        <w:rPr>
          <w:sz w:val="18"/>
          <w:szCs w:val="18"/>
        </w:rPr>
      </w:pPr>
      <w:r w:rsidRPr="00C26AE3">
        <w:rPr>
          <w:sz w:val="18"/>
          <w:szCs w:val="18"/>
        </w:rPr>
        <w:t>What are two characteristics of a scalable network? (Choose two.)</w:t>
      </w:r>
    </w:p>
    <w:p w:rsidR="0009415D" w:rsidRPr="00C26AE3" w:rsidRDefault="00AA2B43" w:rsidP="0009415D">
      <w:pPr>
        <w:spacing w:after="0"/>
        <w:ind w:left="-5" w:right="5943" w:firstLine="431"/>
        <w:rPr>
          <w:b/>
          <w:color w:val="FF0000"/>
          <w:sz w:val="18"/>
          <w:szCs w:val="18"/>
        </w:rPr>
      </w:pPr>
      <w:r w:rsidRPr="00C26AE3">
        <w:rPr>
          <w:b/>
          <w:color w:val="FF0000"/>
          <w:sz w:val="18"/>
          <w:szCs w:val="18"/>
        </w:rPr>
        <w:t>grows in size without impacting existing users*</w:t>
      </w:r>
    </w:p>
    <w:p w:rsidR="00AA2B43" w:rsidRPr="00C26AE3" w:rsidRDefault="00AA2B43" w:rsidP="0009415D">
      <w:pPr>
        <w:spacing w:after="0"/>
        <w:ind w:left="-5" w:right="2528" w:firstLine="431"/>
        <w:rPr>
          <w:sz w:val="18"/>
          <w:szCs w:val="18"/>
        </w:rPr>
      </w:pPr>
      <w:r w:rsidRPr="00C26AE3">
        <w:rPr>
          <w:b/>
          <w:color w:val="FF0000"/>
          <w:sz w:val="18"/>
          <w:szCs w:val="18"/>
        </w:rPr>
        <w:t>suitable for modular devices that allow for expansion*</w:t>
      </w:r>
      <w:r w:rsidRPr="00C26AE3">
        <w:rPr>
          <w:color w:val="FF0000"/>
          <w:sz w:val="18"/>
          <w:szCs w:val="18"/>
        </w:rPr>
        <w:t xml:space="preserve"> </w:t>
      </w:r>
    </w:p>
    <w:p w:rsidR="0009415D" w:rsidRPr="00C26AE3" w:rsidRDefault="0009415D" w:rsidP="0009415D">
      <w:pPr>
        <w:spacing w:after="0"/>
        <w:ind w:left="-5" w:right="53"/>
        <w:rPr>
          <w:sz w:val="18"/>
          <w:szCs w:val="18"/>
        </w:rPr>
      </w:pPr>
    </w:p>
    <w:p w:rsidR="00AA2B43" w:rsidRPr="00C26AE3" w:rsidRDefault="00AA2B43" w:rsidP="0009415D">
      <w:pPr>
        <w:pStyle w:val="Odsekzoznamu"/>
        <w:numPr>
          <w:ilvl w:val="0"/>
          <w:numId w:val="6"/>
        </w:numPr>
        <w:spacing w:after="0"/>
        <w:ind w:left="426" w:right="53"/>
        <w:rPr>
          <w:sz w:val="18"/>
          <w:szCs w:val="18"/>
        </w:rPr>
      </w:pPr>
      <w:r w:rsidRPr="00C26AE3">
        <w:rPr>
          <w:sz w:val="18"/>
          <w:szCs w:val="18"/>
        </w:rPr>
        <w:t>Which two functions are primary functions of a router? (Choose two.)</w:t>
      </w:r>
    </w:p>
    <w:p w:rsidR="0009415D" w:rsidRPr="00C26AE3" w:rsidRDefault="00AA2B43" w:rsidP="0009415D">
      <w:pPr>
        <w:spacing w:after="0"/>
        <w:ind w:left="426" w:right="8481"/>
        <w:rPr>
          <w:b/>
          <w:color w:val="FF0000"/>
          <w:sz w:val="18"/>
          <w:szCs w:val="18"/>
        </w:rPr>
      </w:pPr>
      <w:r w:rsidRPr="00C26AE3">
        <w:rPr>
          <w:b/>
          <w:color w:val="FF0000"/>
          <w:sz w:val="18"/>
          <w:szCs w:val="18"/>
        </w:rPr>
        <w:t xml:space="preserve">packet switching* </w:t>
      </w:r>
    </w:p>
    <w:p w:rsidR="00AA2B43" w:rsidRPr="00C26AE3" w:rsidRDefault="00AA2B43" w:rsidP="0009415D">
      <w:pPr>
        <w:spacing w:after="0"/>
        <w:ind w:left="426" w:right="8783"/>
        <w:rPr>
          <w:b/>
          <w:color w:val="FF0000"/>
          <w:sz w:val="18"/>
          <w:szCs w:val="18"/>
        </w:rPr>
      </w:pPr>
      <w:r w:rsidRPr="00C26AE3">
        <w:rPr>
          <w:b/>
          <w:color w:val="FF0000"/>
          <w:sz w:val="18"/>
          <w:szCs w:val="18"/>
        </w:rPr>
        <w:t>path selection*</w:t>
      </w:r>
    </w:p>
    <w:p w:rsidR="0009415D" w:rsidRPr="00C26AE3" w:rsidRDefault="0009415D" w:rsidP="0009415D">
      <w:pPr>
        <w:spacing w:after="0"/>
        <w:ind w:left="-5" w:right="53"/>
        <w:rPr>
          <w:sz w:val="18"/>
          <w:szCs w:val="18"/>
        </w:rPr>
      </w:pPr>
    </w:p>
    <w:p w:rsidR="00AA2B43" w:rsidRPr="00C26AE3" w:rsidRDefault="00AA2B43" w:rsidP="0009415D">
      <w:pPr>
        <w:pStyle w:val="Odsekzoznamu"/>
        <w:numPr>
          <w:ilvl w:val="0"/>
          <w:numId w:val="6"/>
        </w:numPr>
        <w:spacing w:after="0"/>
        <w:ind w:left="426" w:right="53"/>
        <w:rPr>
          <w:sz w:val="18"/>
          <w:szCs w:val="18"/>
        </w:rPr>
      </w:pPr>
      <w:r w:rsidRPr="00C26AE3">
        <w:rPr>
          <w:sz w:val="18"/>
          <w:szCs w:val="18"/>
        </w:rPr>
        <w:t>Using default settings, what is the next step in the router boot sequence after the IOS loads from flash?</w:t>
      </w:r>
    </w:p>
    <w:p w:rsidR="00AA2B43" w:rsidRPr="00C26AE3" w:rsidRDefault="00AA2B43" w:rsidP="00AE1E5F">
      <w:pPr>
        <w:spacing w:after="0"/>
        <w:ind w:left="-5" w:right="53" w:firstLine="431"/>
        <w:rPr>
          <w:b/>
          <w:color w:val="FF0000"/>
          <w:sz w:val="18"/>
          <w:szCs w:val="18"/>
        </w:rPr>
      </w:pPr>
      <w:r w:rsidRPr="00C26AE3">
        <w:rPr>
          <w:b/>
          <w:color w:val="FF0000"/>
          <w:sz w:val="18"/>
          <w:szCs w:val="18"/>
        </w:rPr>
        <w:t>Locate and load the startup-config file from NVRAM.*</w:t>
      </w:r>
    </w:p>
    <w:p w:rsidR="00AE1E5F" w:rsidRPr="00C26AE3" w:rsidRDefault="00AE1E5F" w:rsidP="00AE1E5F">
      <w:pPr>
        <w:spacing w:after="0"/>
        <w:ind w:left="-5" w:right="53"/>
        <w:rPr>
          <w:sz w:val="18"/>
          <w:szCs w:val="18"/>
        </w:rPr>
      </w:pPr>
    </w:p>
    <w:p w:rsidR="00AA2B43" w:rsidRPr="00C26AE3" w:rsidRDefault="00AA2B43" w:rsidP="00AE1E5F">
      <w:pPr>
        <w:pStyle w:val="Odsekzoznamu"/>
        <w:numPr>
          <w:ilvl w:val="0"/>
          <w:numId w:val="6"/>
        </w:numPr>
        <w:spacing w:after="0"/>
        <w:ind w:left="426" w:right="53"/>
        <w:rPr>
          <w:sz w:val="18"/>
          <w:szCs w:val="18"/>
        </w:rPr>
      </w:pPr>
      <w:r w:rsidRPr="00C26AE3">
        <w:rPr>
          <w:sz w:val="18"/>
          <w:szCs w:val="18"/>
        </w:rPr>
        <w:t>A router boots and enters setup mode. What is the reason for this?</w:t>
      </w:r>
    </w:p>
    <w:p w:rsidR="00AA2B43" w:rsidRDefault="00AA2B43" w:rsidP="00AE1E5F">
      <w:pPr>
        <w:spacing w:after="0"/>
        <w:ind w:left="-5" w:right="53" w:firstLine="431"/>
        <w:rPr>
          <w:b/>
          <w:color w:val="FF0000"/>
          <w:sz w:val="18"/>
          <w:szCs w:val="18"/>
        </w:rPr>
      </w:pPr>
      <w:r w:rsidRPr="00C26AE3">
        <w:rPr>
          <w:b/>
          <w:color w:val="FF0000"/>
          <w:sz w:val="18"/>
          <w:szCs w:val="18"/>
        </w:rPr>
        <w:t>The configuration file is missing from NVRAM.*</w:t>
      </w:r>
    </w:p>
    <w:p w:rsidR="00C26AE3" w:rsidRPr="00C26AE3" w:rsidRDefault="00C26AE3" w:rsidP="00AE1E5F">
      <w:pPr>
        <w:spacing w:after="0"/>
        <w:ind w:left="-5" w:right="53" w:firstLine="431"/>
        <w:rPr>
          <w:b/>
          <w:color w:val="FF0000"/>
          <w:sz w:val="18"/>
          <w:szCs w:val="18"/>
        </w:rPr>
      </w:pPr>
    </w:p>
    <w:p w:rsidR="00AA2B43" w:rsidRPr="00C26AE3" w:rsidRDefault="00AA2B43" w:rsidP="00AE1E5F">
      <w:pPr>
        <w:pStyle w:val="Odsekzoznamu"/>
        <w:numPr>
          <w:ilvl w:val="0"/>
          <w:numId w:val="6"/>
        </w:numPr>
        <w:spacing w:after="0"/>
        <w:ind w:left="426" w:right="53"/>
        <w:rPr>
          <w:sz w:val="18"/>
          <w:szCs w:val="18"/>
        </w:rPr>
      </w:pPr>
      <w:r w:rsidRPr="00C26AE3">
        <w:rPr>
          <w:sz w:val="18"/>
          <w:szCs w:val="18"/>
        </w:rPr>
        <w:t>What is an ISP?</w:t>
      </w:r>
    </w:p>
    <w:p w:rsidR="00AA2B43" w:rsidRPr="00C26AE3" w:rsidRDefault="00AA2B43" w:rsidP="00AE1E5F">
      <w:pPr>
        <w:spacing w:after="0"/>
        <w:ind w:left="-5" w:right="2288" w:firstLine="431"/>
        <w:rPr>
          <w:color w:val="FF0000"/>
          <w:sz w:val="18"/>
          <w:szCs w:val="18"/>
        </w:rPr>
      </w:pPr>
      <w:r w:rsidRPr="00C26AE3">
        <w:rPr>
          <w:b/>
          <w:color w:val="FF0000"/>
          <w:sz w:val="18"/>
          <w:szCs w:val="18"/>
        </w:rPr>
        <w:t>It is an organization that enables individuals and businesses to connect to the Internet.*</w:t>
      </w:r>
      <w:r w:rsidRPr="00C26AE3">
        <w:rPr>
          <w:color w:val="FF0000"/>
          <w:sz w:val="18"/>
          <w:szCs w:val="18"/>
        </w:rPr>
        <w:t xml:space="preserve"> </w:t>
      </w:r>
    </w:p>
    <w:p w:rsidR="00AE1E5F" w:rsidRPr="00C26AE3" w:rsidRDefault="00AE1E5F" w:rsidP="00AE1E5F">
      <w:pPr>
        <w:spacing w:after="0"/>
        <w:ind w:left="-5" w:right="2288" w:firstLine="431"/>
        <w:rPr>
          <w:color w:val="FF0000"/>
          <w:sz w:val="18"/>
          <w:szCs w:val="18"/>
        </w:rPr>
      </w:pPr>
    </w:p>
    <w:p w:rsidR="00AE1E5F" w:rsidRPr="00C26AE3" w:rsidRDefault="00AE1E5F" w:rsidP="00AE1E5F">
      <w:pPr>
        <w:pStyle w:val="Odsekzoznamu"/>
        <w:numPr>
          <w:ilvl w:val="0"/>
          <w:numId w:val="6"/>
        </w:numPr>
        <w:spacing w:after="0"/>
        <w:ind w:left="426" w:right="2288"/>
        <w:rPr>
          <w:sz w:val="18"/>
          <w:szCs w:val="18"/>
        </w:rPr>
      </w:pPr>
      <w:r w:rsidRPr="00C26AE3">
        <w:rPr>
          <w:noProof/>
          <w:sz w:val="18"/>
          <w:szCs w:val="18"/>
          <w:lang w:eastAsia="sk-SK"/>
        </w:rPr>
        <w:drawing>
          <wp:anchor distT="0" distB="0" distL="114300" distR="114300" simplePos="0" relativeHeight="251667456" behindDoc="0" locked="0" layoutInCell="1" allowOverlap="1" wp14:anchorId="32289354" wp14:editId="59A8DACD">
            <wp:simplePos x="0" y="0"/>
            <wp:positionH relativeFrom="column">
              <wp:posOffset>142875</wp:posOffset>
            </wp:positionH>
            <wp:positionV relativeFrom="paragraph">
              <wp:posOffset>158115</wp:posOffset>
            </wp:positionV>
            <wp:extent cx="5331313" cy="1315630"/>
            <wp:effectExtent l="0" t="0" r="3175" b="0"/>
            <wp:wrapTopAndBottom/>
            <wp:docPr id="206" name="Picture 206"/>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47">
                      <a:extLst>
                        <a:ext uri="{28A0092B-C50C-407E-A947-70E740481C1C}">
                          <a14:useLocalDpi xmlns:a14="http://schemas.microsoft.com/office/drawing/2010/main" val="0"/>
                        </a:ext>
                      </a:extLst>
                    </a:blip>
                    <a:stretch>
                      <a:fillRect/>
                    </a:stretch>
                  </pic:blipFill>
                  <pic:spPr>
                    <a:xfrm>
                      <a:off x="0" y="0"/>
                      <a:ext cx="5331313" cy="1315630"/>
                    </a:xfrm>
                    <a:prstGeom prst="rect">
                      <a:avLst/>
                    </a:prstGeom>
                  </pic:spPr>
                </pic:pic>
              </a:graphicData>
            </a:graphic>
            <wp14:sizeRelH relativeFrom="page">
              <wp14:pctWidth>0</wp14:pctWidth>
            </wp14:sizeRelH>
            <wp14:sizeRelV relativeFrom="page">
              <wp14:pctHeight>0</wp14:pctHeight>
            </wp14:sizeRelV>
          </wp:anchor>
        </w:drawing>
      </w:r>
    </w:p>
    <w:p w:rsidR="00AE1E5F" w:rsidRPr="00C26AE3" w:rsidRDefault="00AE1E5F" w:rsidP="00AE1E5F">
      <w:pPr>
        <w:ind w:right="53"/>
        <w:rPr>
          <w:sz w:val="18"/>
          <w:szCs w:val="18"/>
        </w:rPr>
      </w:pPr>
      <w:r w:rsidRPr="00C26AE3">
        <w:rPr>
          <w:sz w:val="18"/>
          <w:szCs w:val="18"/>
        </w:rPr>
        <w:t>Subnet 192.168.1.32/27 will have a valid host range from 192.168.1.33 – 192.168.1.62 with the broadcast address as 192.168.1.63</w:t>
      </w:r>
      <w:r w:rsidRPr="00C26AE3">
        <w:rPr>
          <w:sz w:val="18"/>
          <w:szCs w:val="18"/>
        </w:rPr>
        <w:br/>
        <w:t>Subnet 192.168.1.64/27 will have a valid host range from 192.168.1.65 – 192.168.1.94 with the broadcast address as 192.168.1.95</w:t>
      </w:r>
      <w:r w:rsidRPr="00C26AE3">
        <w:rPr>
          <w:sz w:val="18"/>
          <w:szCs w:val="18"/>
        </w:rPr>
        <w:br/>
        <w:t>Subnet 192.168.1.96/27 will have a valid host range from 192.168.1.97 – 192.168.1.126 with the broadcast address as 192.168.1.127</w:t>
      </w:r>
    </w:p>
    <w:p w:rsidR="00AE1E5F" w:rsidRPr="00C26AE3" w:rsidRDefault="00AE1E5F" w:rsidP="00AE1E5F">
      <w:pPr>
        <w:pStyle w:val="Odsekzoznamu"/>
        <w:numPr>
          <w:ilvl w:val="0"/>
          <w:numId w:val="6"/>
        </w:numPr>
        <w:spacing w:after="0"/>
        <w:ind w:left="426" w:right="53"/>
        <w:rPr>
          <w:sz w:val="18"/>
          <w:szCs w:val="18"/>
        </w:rPr>
      </w:pPr>
      <w:r w:rsidRPr="00C26AE3">
        <w:rPr>
          <w:sz w:val="18"/>
          <w:szCs w:val="18"/>
        </w:rPr>
        <w:t>What information is added during encapsulation at OSI Layer 3?</w:t>
      </w:r>
    </w:p>
    <w:p w:rsidR="00AE1E5F" w:rsidRPr="00C26AE3" w:rsidRDefault="00AE1E5F" w:rsidP="00AE1E5F">
      <w:pPr>
        <w:spacing w:after="0"/>
        <w:ind w:left="66" w:right="6638" w:firstLine="360"/>
        <w:rPr>
          <w:sz w:val="18"/>
          <w:szCs w:val="18"/>
        </w:rPr>
      </w:pPr>
      <w:r w:rsidRPr="00C26AE3">
        <w:rPr>
          <w:b/>
          <w:color w:val="FF0000"/>
          <w:sz w:val="18"/>
          <w:szCs w:val="18"/>
        </w:rPr>
        <w:t>source and destination IP address*</w:t>
      </w:r>
      <w:r w:rsidRPr="00C26AE3">
        <w:rPr>
          <w:color w:val="FF0000"/>
          <w:sz w:val="18"/>
          <w:szCs w:val="18"/>
        </w:rPr>
        <w:t xml:space="preserve"> </w:t>
      </w:r>
    </w:p>
    <w:p w:rsidR="00AE1E5F" w:rsidRPr="00C26AE3" w:rsidRDefault="00AE1E5F" w:rsidP="00AE1E5F">
      <w:pPr>
        <w:spacing w:after="0"/>
        <w:ind w:left="-5" w:right="53"/>
        <w:rPr>
          <w:sz w:val="18"/>
          <w:szCs w:val="18"/>
        </w:rPr>
      </w:pPr>
    </w:p>
    <w:p w:rsidR="00AE1E5F" w:rsidRPr="00C26AE3" w:rsidRDefault="00AE1E5F" w:rsidP="00AE1E5F">
      <w:pPr>
        <w:pStyle w:val="Odsekzoznamu"/>
        <w:numPr>
          <w:ilvl w:val="0"/>
          <w:numId w:val="6"/>
        </w:numPr>
        <w:spacing w:after="0"/>
        <w:ind w:left="426" w:right="53"/>
        <w:rPr>
          <w:sz w:val="18"/>
          <w:szCs w:val="18"/>
        </w:rPr>
      </w:pPr>
      <w:r w:rsidRPr="00C26AE3">
        <w:rPr>
          <w:sz w:val="18"/>
          <w:szCs w:val="18"/>
        </w:rPr>
        <w:t>What are two ways that TCP uses the sequence numbers in a segment? (Choose two.)</w:t>
      </w:r>
    </w:p>
    <w:p w:rsidR="00AE1E5F" w:rsidRPr="00C26AE3" w:rsidRDefault="00AE1E5F" w:rsidP="00AE1E5F">
      <w:pPr>
        <w:spacing w:after="0"/>
        <w:ind w:left="426" w:right="3520"/>
        <w:rPr>
          <w:b/>
          <w:color w:val="FF0000"/>
          <w:sz w:val="18"/>
          <w:szCs w:val="18"/>
        </w:rPr>
      </w:pPr>
      <w:r w:rsidRPr="00C26AE3">
        <w:rPr>
          <w:b/>
          <w:color w:val="FF0000"/>
          <w:sz w:val="18"/>
          <w:szCs w:val="18"/>
        </w:rPr>
        <w:t>to reassemble the segments at the remote location*</w:t>
      </w:r>
    </w:p>
    <w:p w:rsidR="00AE1E5F" w:rsidRPr="00C26AE3" w:rsidRDefault="00AE1E5F" w:rsidP="00AE1E5F">
      <w:pPr>
        <w:spacing w:after="0"/>
        <w:ind w:left="426" w:right="3520"/>
        <w:rPr>
          <w:b/>
          <w:color w:val="FF0000"/>
          <w:sz w:val="18"/>
          <w:szCs w:val="18"/>
        </w:rPr>
      </w:pPr>
      <w:r w:rsidRPr="00C26AE3">
        <w:rPr>
          <w:b/>
          <w:color w:val="FF0000"/>
          <w:sz w:val="18"/>
          <w:szCs w:val="18"/>
        </w:rPr>
        <w:t>to identify missing segments at the destination*</w:t>
      </w:r>
    </w:p>
    <w:p w:rsidR="00E31C46" w:rsidRPr="00C26AE3" w:rsidRDefault="00E31C46" w:rsidP="00E31C46">
      <w:pPr>
        <w:spacing w:after="0"/>
        <w:ind w:left="-5" w:right="53"/>
        <w:rPr>
          <w:sz w:val="18"/>
          <w:szCs w:val="18"/>
        </w:rPr>
      </w:pPr>
    </w:p>
    <w:p w:rsidR="00AE1E5F" w:rsidRPr="00C26AE3" w:rsidRDefault="00AE1E5F" w:rsidP="00E31C46">
      <w:pPr>
        <w:pStyle w:val="Odsekzoznamu"/>
        <w:numPr>
          <w:ilvl w:val="0"/>
          <w:numId w:val="6"/>
        </w:numPr>
        <w:spacing w:after="0"/>
        <w:ind w:left="426" w:right="53"/>
        <w:rPr>
          <w:sz w:val="18"/>
          <w:szCs w:val="18"/>
        </w:rPr>
      </w:pPr>
      <w:r w:rsidRPr="00C26AE3">
        <w:rPr>
          <w:sz w:val="18"/>
          <w:szCs w:val="18"/>
        </w:rPr>
        <w:t>Which statement describes a characteristic of the traceroute utility?</w:t>
      </w:r>
    </w:p>
    <w:p w:rsidR="00AE1E5F" w:rsidRPr="00C26AE3" w:rsidRDefault="00AE1E5F" w:rsidP="00E31C46">
      <w:pPr>
        <w:spacing w:after="0"/>
        <w:ind w:left="-5" w:right="2953" w:firstLine="431"/>
        <w:rPr>
          <w:color w:val="FF0000"/>
          <w:sz w:val="18"/>
          <w:szCs w:val="18"/>
        </w:rPr>
      </w:pPr>
      <w:r w:rsidRPr="00C26AE3">
        <w:rPr>
          <w:b/>
          <w:color w:val="FF0000"/>
          <w:sz w:val="18"/>
          <w:szCs w:val="18"/>
        </w:rPr>
        <w:t>It identifies the routers in the path from a source host to a destination host.*</w:t>
      </w:r>
      <w:r w:rsidRPr="00C26AE3">
        <w:rPr>
          <w:color w:val="FF0000"/>
          <w:sz w:val="18"/>
          <w:szCs w:val="18"/>
        </w:rPr>
        <w:t xml:space="preserve"> </w:t>
      </w:r>
    </w:p>
    <w:p w:rsidR="00E31C46" w:rsidRPr="00C26AE3" w:rsidRDefault="00E31C46" w:rsidP="00E31C46">
      <w:pPr>
        <w:spacing w:after="0"/>
        <w:ind w:left="-5" w:right="2953" w:firstLine="431"/>
        <w:rPr>
          <w:color w:val="FF0000"/>
          <w:sz w:val="18"/>
          <w:szCs w:val="18"/>
        </w:rPr>
      </w:pPr>
    </w:p>
    <w:p w:rsidR="00E31C46" w:rsidRPr="00C26AE3" w:rsidRDefault="00E31C46" w:rsidP="00E31C46">
      <w:pPr>
        <w:pStyle w:val="Odsekzoznamu"/>
        <w:numPr>
          <w:ilvl w:val="0"/>
          <w:numId w:val="6"/>
        </w:numPr>
        <w:spacing w:after="0"/>
        <w:ind w:left="426" w:right="2953"/>
        <w:rPr>
          <w:sz w:val="18"/>
          <w:szCs w:val="18"/>
        </w:rPr>
      </w:pPr>
      <w:r w:rsidRPr="00C26AE3">
        <w:rPr>
          <w:noProof/>
          <w:sz w:val="18"/>
          <w:szCs w:val="18"/>
          <w:lang w:eastAsia="sk-SK"/>
        </w:rPr>
        <w:drawing>
          <wp:anchor distT="0" distB="0" distL="114300" distR="114300" simplePos="0" relativeHeight="251668480" behindDoc="0" locked="0" layoutInCell="1" allowOverlap="1" wp14:anchorId="021ADB9B" wp14:editId="5B677FA1">
            <wp:simplePos x="0" y="0"/>
            <wp:positionH relativeFrom="column">
              <wp:posOffset>142875</wp:posOffset>
            </wp:positionH>
            <wp:positionV relativeFrom="paragraph">
              <wp:posOffset>191770</wp:posOffset>
            </wp:positionV>
            <wp:extent cx="2495550" cy="1590675"/>
            <wp:effectExtent l="0" t="0" r="0" b="9525"/>
            <wp:wrapTopAndBottom/>
            <wp:docPr id="246" name="Picture 246"/>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48">
                      <a:extLst>
                        <a:ext uri="{28A0092B-C50C-407E-A947-70E740481C1C}">
                          <a14:useLocalDpi xmlns:a14="http://schemas.microsoft.com/office/drawing/2010/main" val="0"/>
                        </a:ext>
                      </a:extLst>
                    </a:blip>
                    <a:stretch>
                      <a:fillRect/>
                    </a:stretch>
                  </pic:blipFill>
                  <pic:spPr>
                    <a:xfrm>
                      <a:off x="0" y="0"/>
                      <a:ext cx="2495550" cy="1590675"/>
                    </a:xfrm>
                    <a:prstGeom prst="rect">
                      <a:avLst/>
                    </a:prstGeom>
                  </pic:spPr>
                </pic:pic>
              </a:graphicData>
            </a:graphic>
          </wp:anchor>
        </w:drawing>
      </w:r>
    </w:p>
    <w:p w:rsidR="00E31C46" w:rsidRPr="00C26AE3" w:rsidRDefault="00E31C46" w:rsidP="00C26AE3">
      <w:pPr>
        <w:pStyle w:val="Odsekzoznamu"/>
        <w:spacing w:after="204"/>
        <w:ind w:left="426" w:right="53"/>
        <w:rPr>
          <w:sz w:val="18"/>
          <w:szCs w:val="18"/>
        </w:rPr>
      </w:pPr>
      <w:r w:rsidRPr="00C26AE3">
        <w:rPr>
          <w:sz w:val="18"/>
          <w:szCs w:val="18"/>
        </w:rPr>
        <w:t>Refer to the exhibit. HostA is attempting to contact ServerB. Which two statements correctly describe the addressing that HostA will generate in the process? (Choose two.)</w:t>
      </w:r>
    </w:p>
    <w:p w:rsidR="00E31C46" w:rsidRPr="00C26AE3" w:rsidRDefault="00E31C46" w:rsidP="00E31C46">
      <w:pPr>
        <w:pStyle w:val="Odsekzoznamu"/>
        <w:spacing w:after="209"/>
        <w:ind w:right="1961"/>
        <w:rPr>
          <w:rFonts w:ascii="Arial" w:eastAsia="Arial" w:hAnsi="Arial" w:cs="Arial"/>
          <w:sz w:val="18"/>
          <w:szCs w:val="18"/>
        </w:rPr>
      </w:pPr>
      <w:r w:rsidRPr="00C26AE3">
        <w:rPr>
          <w:b/>
          <w:color w:val="FF0000"/>
          <w:sz w:val="18"/>
          <w:szCs w:val="18"/>
        </w:rPr>
        <w:t>A frame with the destination MAC address of RouterA.*</w:t>
      </w:r>
      <w:r w:rsidRPr="00C26AE3">
        <w:rPr>
          <w:color w:val="FF0000"/>
          <w:sz w:val="18"/>
          <w:szCs w:val="18"/>
        </w:rPr>
        <w:t xml:space="preserve"> </w:t>
      </w:r>
    </w:p>
    <w:p w:rsidR="00E31C46" w:rsidRPr="00C26AE3" w:rsidRDefault="00E31C46" w:rsidP="00E31C46">
      <w:pPr>
        <w:pStyle w:val="Odsekzoznamu"/>
        <w:spacing w:after="209"/>
        <w:ind w:right="1961"/>
        <w:rPr>
          <w:sz w:val="18"/>
          <w:szCs w:val="18"/>
        </w:rPr>
      </w:pPr>
      <w:r w:rsidRPr="00C26AE3">
        <w:rPr>
          <w:b/>
          <w:color w:val="FF0000"/>
          <w:sz w:val="18"/>
          <w:szCs w:val="18"/>
        </w:rPr>
        <w:t>A packet with the destination IP address of ServerB</w:t>
      </w:r>
    </w:p>
    <w:p w:rsidR="00E31C46" w:rsidRPr="00C26AE3" w:rsidRDefault="00E31C46" w:rsidP="00E31C46">
      <w:pPr>
        <w:pStyle w:val="Odsekzoznamu"/>
        <w:spacing w:after="209"/>
        <w:ind w:right="1961"/>
        <w:rPr>
          <w:sz w:val="18"/>
          <w:szCs w:val="18"/>
        </w:rPr>
      </w:pPr>
    </w:p>
    <w:p w:rsidR="00E31C46" w:rsidRPr="00C26AE3" w:rsidRDefault="00E31C46" w:rsidP="00C26AE3">
      <w:pPr>
        <w:pStyle w:val="Odsekzoznamu"/>
        <w:numPr>
          <w:ilvl w:val="0"/>
          <w:numId w:val="6"/>
        </w:numPr>
        <w:spacing w:after="204"/>
        <w:ind w:left="426" w:right="53"/>
        <w:rPr>
          <w:sz w:val="18"/>
          <w:szCs w:val="18"/>
        </w:rPr>
      </w:pPr>
      <w:r w:rsidRPr="00C26AE3">
        <w:rPr>
          <w:sz w:val="18"/>
          <w:szCs w:val="18"/>
        </w:rPr>
        <w:t>For which three reasons was a packet-switched connectionless data communications technology used when developing the Internet? (Choose three.)</w:t>
      </w:r>
    </w:p>
    <w:p w:rsidR="00E31C46" w:rsidRPr="00C26AE3" w:rsidRDefault="00E31C46" w:rsidP="00E31C46">
      <w:pPr>
        <w:pStyle w:val="Odsekzoznamu"/>
        <w:ind w:right="53"/>
        <w:rPr>
          <w:b/>
          <w:color w:val="FF0000"/>
          <w:sz w:val="18"/>
          <w:szCs w:val="18"/>
        </w:rPr>
      </w:pPr>
      <w:r w:rsidRPr="00C26AE3">
        <w:rPr>
          <w:b/>
          <w:color w:val="FF0000"/>
          <w:sz w:val="18"/>
          <w:szCs w:val="18"/>
        </w:rPr>
        <w:t>It can rapidly adapt to the loss of data transmission facilities.*</w:t>
      </w:r>
    </w:p>
    <w:p w:rsidR="00E31C46" w:rsidRDefault="00E31C46" w:rsidP="00E31C46">
      <w:pPr>
        <w:pStyle w:val="Odsekzoznamu"/>
        <w:ind w:right="53"/>
        <w:rPr>
          <w:b/>
          <w:color w:val="FF0000"/>
          <w:sz w:val="18"/>
          <w:szCs w:val="18"/>
        </w:rPr>
      </w:pPr>
      <w:r w:rsidRPr="00C26AE3">
        <w:rPr>
          <w:b/>
          <w:color w:val="FF0000"/>
          <w:sz w:val="18"/>
          <w:szCs w:val="18"/>
        </w:rPr>
        <w:t>It efficiently utilizes the network infrastructure to transfer data.*</w:t>
      </w:r>
    </w:p>
    <w:p w:rsidR="009A62FA" w:rsidRPr="009A62FA" w:rsidRDefault="009A62FA" w:rsidP="00E31C46">
      <w:pPr>
        <w:pStyle w:val="Odsekzoznamu"/>
        <w:ind w:right="53"/>
        <w:rPr>
          <w:b/>
          <w:color w:val="FF0000"/>
          <w:sz w:val="18"/>
          <w:szCs w:val="18"/>
        </w:rPr>
      </w:pPr>
      <w:r w:rsidRPr="009A62FA">
        <w:rPr>
          <w:b/>
          <w:color w:val="FF0000"/>
          <w:sz w:val="18"/>
          <w:szCs w:val="18"/>
        </w:rPr>
        <w:t>Data packets can travel multiple paths through the network simultaneously.* </w:t>
      </w:r>
    </w:p>
    <w:p w:rsidR="00CA02AB" w:rsidRPr="00C26AE3" w:rsidRDefault="00CA02AB" w:rsidP="00E31C46">
      <w:pPr>
        <w:pStyle w:val="Odsekzoznamu"/>
        <w:ind w:right="53"/>
        <w:rPr>
          <w:b/>
          <w:color w:val="FF0000"/>
          <w:sz w:val="18"/>
          <w:szCs w:val="18"/>
        </w:rPr>
      </w:pPr>
    </w:p>
    <w:p w:rsidR="00E31C46" w:rsidRPr="00C26AE3" w:rsidRDefault="00E31C46" w:rsidP="00C26AE3">
      <w:pPr>
        <w:pStyle w:val="Odsekzoznamu"/>
        <w:numPr>
          <w:ilvl w:val="0"/>
          <w:numId w:val="6"/>
        </w:numPr>
        <w:spacing w:after="204"/>
        <w:ind w:left="426" w:right="53" w:hanging="349"/>
        <w:rPr>
          <w:sz w:val="18"/>
          <w:szCs w:val="18"/>
        </w:rPr>
      </w:pPr>
      <w:r w:rsidRPr="00C26AE3">
        <w:rPr>
          <w:sz w:val="18"/>
          <w:szCs w:val="18"/>
        </w:rPr>
        <w:t>A network administrator is troubleshooting connectivity issues on a server. Using a tester, the administrator notices that the signals generated by the server NIC are distorted and not usable. In which layer of the OSI model is the error categorized?</w:t>
      </w:r>
    </w:p>
    <w:p w:rsidR="00CA02AB" w:rsidRPr="00C26AE3" w:rsidRDefault="00E31C46" w:rsidP="00CA02AB">
      <w:pPr>
        <w:pStyle w:val="Odsekzoznamu"/>
        <w:spacing w:after="209"/>
        <w:ind w:right="6780"/>
        <w:rPr>
          <w:rFonts w:ascii="Arial" w:eastAsia="Arial" w:hAnsi="Arial" w:cs="Arial"/>
          <w:sz w:val="18"/>
          <w:szCs w:val="18"/>
        </w:rPr>
      </w:pPr>
      <w:r w:rsidRPr="00C26AE3">
        <w:rPr>
          <w:b/>
          <w:color w:val="FF0000"/>
          <w:sz w:val="18"/>
          <w:szCs w:val="18"/>
        </w:rPr>
        <w:t>physical layer*</w:t>
      </w:r>
      <w:r w:rsidRPr="00C26AE3">
        <w:rPr>
          <w:color w:val="FF0000"/>
          <w:sz w:val="18"/>
          <w:szCs w:val="18"/>
        </w:rPr>
        <w:t xml:space="preserve"> </w:t>
      </w:r>
    </w:p>
    <w:p w:rsidR="00CA02AB" w:rsidRPr="00C26AE3" w:rsidRDefault="00CA02AB" w:rsidP="00CA02AB">
      <w:pPr>
        <w:pStyle w:val="Odsekzoznamu"/>
        <w:spacing w:after="209"/>
        <w:ind w:right="6780"/>
        <w:rPr>
          <w:rFonts w:ascii="Arial" w:eastAsia="Arial" w:hAnsi="Arial" w:cs="Arial"/>
          <w:sz w:val="18"/>
          <w:szCs w:val="18"/>
        </w:rPr>
      </w:pPr>
    </w:p>
    <w:p w:rsidR="00E31C46" w:rsidRPr="00C26AE3" w:rsidRDefault="00E31C46" w:rsidP="00CA02AB">
      <w:pPr>
        <w:pStyle w:val="Odsekzoznamu"/>
        <w:numPr>
          <w:ilvl w:val="0"/>
          <w:numId w:val="6"/>
        </w:numPr>
        <w:spacing w:after="209"/>
        <w:ind w:left="426" w:right="118"/>
        <w:rPr>
          <w:sz w:val="18"/>
          <w:szCs w:val="18"/>
        </w:rPr>
      </w:pPr>
      <w:r w:rsidRPr="00C26AE3">
        <w:rPr>
          <w:sz w:val="18"/>
          <w:szCs w:val="18"/>
        </w:rPr>
        <w:t>What will a host on an Ethernet network do if it receives a frame with a destination MAC address that does not match its own MAC address?</w:t>
      </w:r>
    </w:p>
    <w:p w:rsidR="00E31C46" w:rsidRPr="00C26AE3" w:rsidRDefault="00E31C46" w:rsidP="00CA02AB">
      <w:pPr>
        <w:pStyle w:val="Odsekzoznamu"/>
        <w:ind w:right="53"/>
        <w:rPr>
          <w:b/>
          <w:color w:val="FF0000"/>
          <w:sz w:val="18"/>
          <w:szCs w:val="18"/>
        </w:rPr>
      </w:pPr>
      <w:r w:rsidRPr="00C26AE3">
        <w:rPr>
          <w:b/>
          <w:color w:val="FF0000"/>
          <w:sz w:val="18"/>
          <w:szCs w:val="18"/>
        </w:rPr>
        <w:t>It will discard the frame.*</w:t>
      </w:r>
    </w:p>
    <w:p w:rsidR="00CA02AB" w:rsidRPr="00C26AE3" w:rsidRDefault="00CA02AB" w:rsidP="00CA02AB">
      <w:pPr>
        <w:pStyle w:val="Odsekzoznamu"/>
        <w:ind w:right="53"/>
        <w:rPr>
          <w:b/>
          <w:color w:val="FF0000"/>
          <w:sz w:val="18"/>
          <w:szCs w:val="18"/>
        </w:rPr>
      </w:pPr>
    </w:p>
    <w:p w:rsidR="00E31C46" w:rsidRPr="00C26AE3" w:rsidRDefault="00E31C46" w:rsidP="00CA02AB">
      <w:pPr>
        <w:pStyle w:val="Odsekzoznamu"/>
        <w:numPr>
          <w:ilvl w:val="0"/>
          <w:numId w:val="6"/>
        </w:numPr>
        <w:spacing w:after="207"/>
        <w:ind w:left="426" w:right="53"/>
        <w:rPr>
          <w:sz w:val="18"/>
          <w:szCs w:val="18"/>
        </w:rPr>
      </w:pPr>
      <w:r w:rsidRPr="00C26AE3">
        <w:rPr>
          <w:sz w:val="18"/>
          <w:szCs w:val="18"/>
        </w:rPr>
        <w:t>What are the three parts of an IPv6 global unicast address? (Choose three.)</w:t>
      </w:r>
    </w:p>
    <w:p w:rsidR="00CA02AB" w:rsidRPr="00C26AE3" w:rsidRDefault="00E31C46" w:rsidP="00CA02AB">
      <w:pPr>
        <w:pStyle w:val="Odsekzoznamu"/>
        <w:spacing w:after="204"/>
        <w:ind w:right="118"/>
        <w:rPr>
          <w:sz w:val="18"/>
          <w:szCs w:val="18"/>
        </w:rPr>
      </w:pPr>
      <w:r w:rsidRPr="00C26AE3">
        <w:rPr>
          <w:b/>
          <w:color w:val="FF0000"/>
          <w:sz w:val="18"/>
          <w:szCs w:val="18"/>
        </w:rPr>
        <w:t>global routing prefix</w:t>
      </w:r>
      <w:r w:rsidRPr="00C26AE3">
        <w:rPr>
          <w:sz w:val="18"/>
          <w:szCs w:val="18"/>
        </w:rPr>
        <w:t xml:space="preserve">* </w:t>
      </w:r>
    </w:p>
    <w:p w:rsidR="00CA02AB" w:rsidRPr="00C26AE3" w:rsidRDefault="00E31C46" w:rsidP="00CA02AB">
      <w:pPr>
        <w:pStyle w:val="Odsekzoznamu"/>
        <w:spacing w:after="204"/>
        <w:ind w:right="118"/>
        <w:rPr>
          <w:b/>
          <w:color w:val="FF0000"/>
          <w:sz w:val="18"/>
          <w:szCs w:val="18"/>
        </w:rPr>
      </w:pPr>
      <w:r w:rsidRPr="00C26AE3">
        <w:rPr>
          <w:b/>
          <w:color w:val="FF0000"/>
          <w:sz w:val="18"/>
          <w:szCs w:val="18"/>
        </w:rPr>
        <w:t xml:space="preserve">subnet ID* </w:t>
      </w:r>
    </w:p>
    <w:p w:rsidR="00E31C46" w:rsidRPr="00C26AE3" w:rsidRDefault="00E31C46" w:rsidP="00CA02AB">
      <w:pPr>
        <w:pStyle w:val="Odsekzoznamu"/>
        <w:spacing w:after="204"/>
        <w:ind w:right="118"/>
        <w:rPr>
          <w:b/>
          <w:color w:val="FF0000"/>
          <w:sz w:val="18"/>
          <w:szCs w:val="18"/>
        </w:rPr>
      </w:pPr>
      <w:r w:rsidRPr="00C26AE3">
        <w:rPr>
          <w:b/>
          <w:color w:val="FF0000"/>
          <w:sz w:val="18"/>
          <w:szCs w:val="18"/>
        </w:rPr>
        <w:t>interface ID*</w:t>
      </w:r>
    </w:p>
    <w:p w:rsidR="00CA02AB" w:rsidRDefault="00CA02AB" w:rsidP="00CA02AB">
      <w:pPr>
        <w:pStyle w:val="Odsekzoznamu"/>
        <w:spacing w:after="204"/>
        <w:ind w:right="118"/>
        <w:rPr>
          <w:sz w:val="18"/>
          <w:szCs w:val="18"/>
        </w:rPr>
      </w:pPr>
    </w:p>
    <w:p w:rsidR="009A62FA" w:rsidRPr="00C26AE3" w:rsidRDefault="009A62FA" w:rsidP="00CA02AB">
      <w:pPr>
        <w:pStyle w:val="Odsekzoznamu"/>
        <w:spacing w:after="204"/>
        <w:ind w:right="118"/>
        <w:rPr>
          <w:sz w:val="18"/>
          <w:szCs w:val="18"/>
        </w:rPr>
      </w:pPr>
    </w:p>
    <w:p w:rsidR="00E31C46" w:rsidRPr="00C26AE3" w:rsidRDefault="00E31C46" w:rsidP="00CA02AB">
      <w:pPr>
        <w:pStyle w:val="Odsekzoznamu"/>
        <w:numPr>
          <w:ilvl w:val="0"/>
          <w:numId w:val="6"/>
        </w:numPr>
        <w:spacing w:after="204"/>
        <w:ind w:left="426" w:right="53"/>
        <w:rPr>
          <w:sz w:val="18"/>
          <w:szCs w:val="18"/>
        </w:rPr>
      </w:pPr>
      <w:r w:rsidRPr="00C26AE3">
        <w:rPr>
          <w:sz w:val="18"/>
          <w:szCs w:val="18"/>
        </w:rPr>
        <w:t>A PC that is communicating with a web server is utilizing a window size of 6,000 bytes when sending data and a packet size of 1,500 bytes. What byte of information will the web server acknowledge after it has received four packets of data from the PC?</w:t>
      </w:r>
    </w:p>
    <w:p w:rsidR="00E31C46" w:rsidRPr="00C26AE3" w:rsidRDefault="00E31C46" w:rsidP="00CA02AB">
      <w:pPr>
        <w:pStyle w:val="Odsekzoznamu"/>
        <w:ind w:right="53"/>
        <w:rPr>
          <w:b/>
          <w:color w:val="FF0000"/>
          <w:sz w:val="18"/>
          <w:szCs w:val="18"/>
        </w:rPr>
      </w:pPr>
      <w:r w:rsidRPr="00C26AE3">
        <w:rPr>
          <w:b/>
          <w:color w:val="FF0000"/>
          <w:sz w:val="18"/>
          <w:szCs w:val="18"/>
        </w:rPr>
        <w:t>6,001*</w:t>
      </w:r>
    </w:p>
    <w:p w:rsidR="00CA02AB" w:rsidRPr="00C26AE3" w:rsidRDefault="00CA02AB" w:rsidP="00CA02AB">
      <w:pPr>
        <w:pStyle w:val="Odsekzoznamu"/>
        <w:ind w:right="53"/>
        <w:rPr>
          <w:b/>
          <w:color w:val="FF0000"/>
          <w:sz w:val="18"/>
          <w:szCs w:val="18"/>
        </w:rPr>
      </w:pPr>
    </w:p>
    <w:p w:rsidR="00E31C46" w:rsidRPr="00C26AE3" w:rsidRDefault="00E31C46" w:rsidP="00CA02AB">
      <w:pPr>
        <w:pStyle w:val="Odsekzoznamu"/>
        <w:numPr>
          <w:ilvl w:val="0"/>
          <w:numId w:val="6"/>
        </w:numPr>
        <w:spacing w:after="207"/>
        <w:ind w:left="426" w:right="53"/>
        <w:rPr>
          <w:sz w:val="18"/>
          <w:szCs w:val="18"/>
        </w:rPr>
      </w:pPr>
      <w:r w:rsidRPr="00C26AE3">
        <w:rPr>
          <w:sz w:val="18"/>
          <w:szCs w:val="18"/>
        </w:rPr>
        <w:t>What three primary functions does data link layer encapsulation provide? (Choose three.)</w:t>
      </w:r>
    </w:p>
    <w:p w:rsidR="00CA02AB" w:rsidRPr="00C26AE3" w:rsidRDefault="00E31C46" w:rsidP="00CA02AB">
      <w:pPr>
        <w:pStyle w:val="Odsekzoznamu"/>
        <w:spacing w:after="209"/>
        <w:ind w:right="118"/>
        <w:rPr>
          <w:b/>
          <w:color w:val="FF0000"/>
          <w:sz w:val="18"/>
          <w:szCs w:val="18"/>
        </w:rPr>
      </w:pPr>
      <w:r w:rsidRPr="00C26AE3">
        <w:rPr>
          <w:b/>
          <w:color w:val="FF0000"/>
          <w:sz w:val="18"/>
          <w:szCs w:val="18"/>
        </w:rPr>
        <w:t xml:space="preserve">error detection* </w:t>
      </w:r>
    </w:p>
    <w:p w:rsidR="00CA02AB" w:rsidRPr="00C26AE3" w:rsidRDefault="00E31C46" w:rsidP="00CA02AB">
      <w:pPr>
        <w:pStyle w:val="Odsekzoznamu"/>
        <w:spacing w:after="209"/>
        <w:ind w:right="118"/>
        <w:rPr>
          <w:b/>
          <w:color w:val="FF0000"/>
          <w:sz w:val="18"/>
          <w:szCs w:val="18"/>
        </w:rPr>
      </w:pPr>
      <w:r w:rsidRPr="00C26AE3">
        <w:rPr>
          <w:b/>
          <w:color w:val="FF0000"/>
          <w:sz w:val="18"/>
          <w:szCs w:val="18"/>
        </w:rPr>
        <w:t xml:space="preserve">addressing* </w:t>
      </w:r>
    </w:p>
    <w:p w:rsidR="00E31C46" w:rsidRPr="00C26AE3" w:rsidRDefault="0058380D" w:rsidP="00CA02AB">
      <w:pPr>
        <w:pStyle w:val="Odsekzoznamu"/>
        <w:spacing w:after="209"/>
        <w:ind w:right="118"/>
        <w:rPr>
          <w:b/>
          <w:color w:val="FF0000"/>
          <w:sz w:val="18"/>
          <w:szCs w:val="18"/>
        </w:rPr>
      </w:pPr>
      <w:r>
        <w:rPr>
          <w:noProof/>
          <w:lang w:eastAsia="sk-SK"/>
        </w:rPr>
        <w:drawing>
          <wp:anchor distT="0" distB="0" distL="114300" distR="114300" simplePos="0" relativeHeight="251681792" behindDoc="1" locked="0" layoutInCell="1" allowOverlap="1" wp14:anchorId="2C988ED2" wp14:editId="73ABD804">
            <wp:simplePos x="0" y="0"/>
            <wp:positionH relativeFrom="column">
              <wp:posOffset>4070847</wp:posOffset>
            </wp:positionH>
            <wp:positionV relativeFrom="paragraph">
              <wp:posOffset>131445</wp:posOffset>
            </wp:positionV>
            <wp:extent cx="2320925" cy="2721610"/>
            <wp:effectExtent l="0" t="0" r="3175" b="2540"/>
            <wp:wrapTight wrapText="bothSides">
              <wp:wrapPolygon edited="0">
                <wp:start x="0" y="0"/>
                <wp:lineTo x="0" y="21469"/>
                <wp:lineTo x="21452" y="21469"/>
                <wp:lineTo x="21452" y="0"/>
                <wp:lineTo x="0" y="0"/>
              </wp:wrapPolygon>
            </wp:wrapTight>
            <wp:docPr id="20" name="Obrázok 20" descr="https://lh6.googleusercontent.com/-Zs2hD_SFn8o/U5vVk0TWA2I/AAAAAAAABeo/r74HVOsF140/w435-h510-no/p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Zs2hD_SFn8o/U5vVk0TWA2I/AAAAAAAABeo/r74HVOsF140/w435-h510-no/p3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20925" cy="2721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1C46" w:rsidRPr="00C26AE3">
        <w:rPr>
          <w:b/>
          <w:color w:val="FF0000"/>
          <w:sz w:val="18"/>
          <w:szCs w:val="18"/>
        </w:rPr>
        <w:t>frame delimiting*</w:t>
      </w:r>
    </w:p>
    <w:p w:rsidR="008A3242" w:rsidRPr="00C26AE3" w:rsidRDefault="008A3242" w:rsidP="00CA02AB">
      <w:pPr>
        <w:pStyle w:val="Odsekzoznamu"/>
        <w:spacing w:after="209"/>
        <w:ind w:right="118"/>
        <w:rPr>
          <w:b/>
          <w:color w:val="FF0000"/>
          <w:sz w:val="18"/>
          <w:szCs w:val="18"/>
        </w:rPr>
      </w:pPr>
    </w:p>
    <w:p w:rsidR="008A3242" w:rsidRPr="00C26AE3" w:rsidRDefault="008A3242" w:rsidP="00CA02AB">
      <w:pPr>
        <w:pStyle w:val="Odsekzoznamu"/>
        <w:spacing w:after="209"/>
        <w:ind w:right="118"/>
        <w:rPr>
          <w:b/>
          <w:color w:val="FF0000"/>
          <w:sz w:val="18"/>
          <w:szCs w:val="18"/>
        </w:rPr>
      </w:pPr>
    </w:p>
    <w:p w:rsidR="008A3242" w:rsidRPr="00C26AE3" w:rsidRDefault="008A3242" w:rsidP="00174A6E">
      <w:pPr>
        <w:pStyle w:val="Odsekzoznamu"/>
        <w:numPr>
          <w:ilvl w:val="0"/>
          <w:numId w:val="6"/>
        </w:numPr>
        <w:spacing w:after="0"/>
        <w:ind w:left="426" w:right="53"/>
        <w:rPr>
          <w:sz w:val="18"/>
          <w:szCs w:val="18"/>
        </w:rPr>
      </w:pPr>
      <w:r w:rsidRPr="00C26AE3">
        <w:rPr>
          <w:sz w:val="18"/>
          <w:szCs w:val="18"/>
        </w:rPr>
        <w:t>Refer to the exhibit. A network engineer is attempting to connect to a new router to perform the initial configuration. The engineer connects a rollover cable from the serial port of a PC to the</w:t>
      </w:r>
      <w:r w:rsidR="00174A6E" w:rsidRPr="00C26AE3">
        <w:rPr>
          <w:sz w:val="18"/>
          <w:szCs w:val="18"/>
        </w:rPr>
        <w:t xml:space="preserve"> </w:t>
      </w:r>
      <w:r w:rsidRPr="00C26AE3">
        <w:rPr>
          <w:sz w:val="18"/>
          <w:szCs w:val="18"/>
        </w:rPr>
        <w:t>Aux port on the router, then configures</w:t>
      </w:r>
      <w:r w:rsidR="00174A6E" w:rsidRPr="00C26AE3">
        <w:rPr>
          <w:sz w:val="18"/>
          <w:szCs w:val="18"/>
        </w:rPr>
        <w:t xml:space="preserve"> </w:t>
      </w:r>
      <w:r w:rsidRPr="00C26AE3">
        <w:rPr>
          <w:sz w:val="18"/>
          <w:szCs w:val="18"/>
        </w:rPr>
        <w:t>HyperTerminal as shown. The engineer cannot get a login prompt in HyperTerminal. What would fix the problem?</w:t>
      </w:r>
    </w:p>
    <w:p w:rsidR="008A3242" w:rsidRPr="00C26AE3" w:rsidRDefault="008A3242" w:rsidP="00174A6E">
      <w:pPr>
        <w:spacing w:after="0"/>
        <w:ind w:left="-5" w:right="836" w:firstLine="431"/>
        <w:rPr>
          <w:sz w:val="18"/>
          <w:szCs w:val="18"/>
        </w:rPr>
      </w:pPr>
      <w:r w:rsidRPr="00C26AE3">
        <w:rPr>
          <w:b/>
          <w:color w:val="FF0000"/>
          <w:sz w:val="18"/>
          <w:szCs w:val="18"/>
        </w:rPr>
        <w:t>Move the cable to the router console port.*</w:t>
      </w:r>
      <w:r w:rsidRPr="00C26AE3">
        <w:rPr>
          <w:color w:val="FF0000"/>
          <w:sz w:val="18"/>
          <w:szCs w:val="18"/>
        </w:rPr>
        <w:t xml:space="preserve"> </w:t>
      </w:r>
    </w:p>
    <w:p w:rsidR="00AE1E5F" w:rsidRDefault="00AE1E5F" w:rsidP="00E31C46">
      <w:pPr>
        <w:ind w:right="53"/>
        <w:rPr>
          <w:sz w:val="18"/>
          <w:szCs w:val="18"/>
        </w:rPr>
      </w:pPr>
    </w:p>
    <w:p w:rsidR="0058380D" w:rsidRDefault="0058380D" w:rsidP="00E31C46">
      <w:pPr>
        <w:ind w:right="53"/>
        <w:rPr>
          <w:sz w:val="18"/>
          <w:szCs w:val="18"/>
        </w:rPr>
      </w:pPr>
    </w:p>
    <w:p w:rsidR="0058380D" w:rsidRPr="00C26AE3" w:rsidRDefault="0058380D" w:rsidP="00E31C46">
      <w:pPr>
        <w:ind w:right="53"/>
        <w:rPr>
          <w:sz w:val="18"/>
          <w:szCs w:val="18"/>
        </w:rPr>
      </w:pPr>
    </w:p>
    <w:p w:rsidR="00174A6E" w:rsidRPr="00C26AE3" w:rsidRDefault="00174A6E" w:rsidP="00174A6E">
      <w:pPr>
        <w:pStyle w:val="Odsekzoznamu"/>
        <w:numPr>
          <w:ilvl w:val="0"/>
          <w:numId w:val="6"/>
        </w:numPr>
        <w:spacing w:after="0"/>
        <w:ind w:left="426" w:right="51"/>
        <w:rPr>
          <w:sz w:val="18"/>
          <w:szCs w:val="18"/>
        </w:rPr>
      </w:pPr>
      <w:r w:rsidRPr="00C26AE3">
        <w:rPr>
          <w:sz w:val="18"/>
          <w:szCs w:val="18"/>
        </w:rPr>
        <w:t>The administrator of a branch office receives an IPv6 prefix of 2001:db8:3000::/52 from the corporate network manager. How many subnets can the administrator create?</w:t>
      </w:r>
    </w:p>
    <w:p w:rsidR="00AA2B43" w:rsidRPr="00C26AE3" w:rsidRDefault="00174A6E" w:rsidP="00174A6E">
      <w:pPr>
        <w:spacing w:after="0"/>
        <w:ind w:left="-5" w:right="51" w:firstLine="431"/>
        <w:rPr>
          <w:b/>
          <w:color w:val="FF0000"/>
          <w:sz w:val="18"/>
          <w:szCs w:val="18"/>
        </w:rPr>
      </w:pPr>
      <w:r w:rsidRPr="00C26AE3">
        <w:rPr>
          <w:b/>
          <w:color w:val="FF0000"/>
          <w:sz w:val="18"/>
          <w:szCs w:val="18"/>
        </w:rPr>
        <w:t>4096*</w:t>
      </w:r>
    </w:p>
    <w:p w:rsidR="00174A6E" w:rsidRPr="00C26AE3" w:rsidRDefault="00174A6E" w:rsidP="00174A6E">
      <w:pPr>
        <w:spacing w:after="0"/>
        <w:ind w:left="-5" w:right="51" w:firstLine="431"/>
        <w:rPr>
          <w:b/>
          <w:color w:val="FF0000"/>
          <w:sz w:val="18"/>
          <w:szCs w:val="18"/>
        </w:rPr>
      </w:pPr>
    </w:p>
    <w:p w:rsidR="00174A6E" w:rsidRPr="00C26AE3" w:rsidRDefault="0058380D" w:rsidP="00174A6E">
      <w:pPr>
        <w:spacing w:after="0"/>
        <w:ind w:left="-5" w:right="51" w:firstLine="431"/>
        <w:rPr>
          <w:b/>
          <w:color w:val="FF0000"/>
          <w:sz w:val="18"/>
          <w:szCs w:val="18"/>
        </w:rPr>
      </w:pPr>
      <w:r>
        <w:rPr>
          <w:noProof/>
          <w:lang w:eastAsia="sk-SK"/>
        </w:rPr>
        <w:drawing>
          <wp:anchor distT="0" distB="0" distL="114300" distR="114300" simplePos="0" relativeHeight="251682816" behindDoc="1" locked="0" layoutInCell="1" allowOverlap="1" wp14:anchorId="516D0B87" wp14:editId="5F602B8F">
            <wp:simplePos x="0" y="0"/>
            <wp:positionH relativeFrom="column">
              <wp:posOffset>2842260</wp:posOffset>
            </wp:positionH>
            <wp:positionV relativeFrom="paragraph">
              <wp:posOffset>116205</wp:posOffset>
            </wp:positionV>
            <wp:extent cx="3456305" cy="1871345"/>
            <wp:effectExtent l="0" t="0" r="0" b="0"/>
            <wp:wrapTight wrapText="bothSides">
              <wp:wrapPolygon edited="0">
                <wp:start x="0" y="0"/>
                <wp:lineTo x="0" y="21329"/>
                <wp:lineTo x="21429" y="21329"/>
                <wp:lineTo x="21429" y="0"/>
                <wp:lineTo x="0" y="0"/>
              </wp:wrapPolygon>
            </wp:wrapTight>
            <wp:docPr id="21" name="Obrázok 21" descr="https://lh6.googleusercontent.com/-N9ZoFrKaOqo/U5vVlvk61QI/AAAAAAAABew/Jz5dJxZFX_0/w723-h391-no/p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N9ZoFrKaOqo/U5vVlvk61QI/AAAAAAAABew/Jz5dJxZFX_0/w723-h391-no/p3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56305" cy="18713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74A6E" w:rsidRPr="00C26AE3" w:rsidRDefault="00174A6E" w:rsidP="00266754">
      <w:pPr>
        <w:pStyle w:val="Odsekzoznamu"/>
        <w:numPr>
          <w:ilvl w:val="0"/>
          <w:numId w:val="6"/>
        </w:numPr>
        <w:spacing w:after="0"/>
        <w:ind w:left="425" w:right="53"/>
        <w:rPr>
          <w:sz w:val="18"/>
          <w:szCs w:val="18"/>
        </w:rPr>
      </w:pPr>
      <w:r w:rsidRPr="00C26AE3">
        <w:rPr>
          <w:sz w:val="18"/>
          <w:szCs w:val="18"/>
        </w:rPr>
        <w:t>Refer to the exhibit. Which two settings could be changed to improve security on the wireless network? (Choose two.)</w:t>
      </w:r>
    </w:p>
    <w:p w:rsidR="00266754" w:rsidRPr="00C26AE3" w:rsidRDefault="00174A6E" w:rsidP="00266754">
      <w:pPr>
        <w:spacing w:after="0"/>
        <w:ind w:left="425" w:right="6780"/>
        <w:rPr>
          <w:sz w:val="18"/>
          <w:szCs w:val="18"/>
        </w:rPr>
      </w:pPr>
      <w:r w:rsidRPr="00C26AE3">
        <w:rPr>
          <w:b/>
          <w:color w:val="FF0000"/>
          <w:sz w:val="18"/>
          <w:szCs w:val="18"/>
        </w:rPr>
        <w:t>SSID*</w:t>
      </w:r>
      <w:r w:rsidRPr="00C26AE3">
        <w:rPr>
          <w:sz w:val="18"/>
          <w:szCs w:val="18"/>
        </w:rPr>
        <w:t xml:space="preserve"> </w:t>
      </w:r>
    </w:p>
    <w:p w:rsidR="00174A6E" w:rsidRPr="00C26AE3" w:rsidRDefault="00174A6E" w:rsidP="00266754">
      <w:pPr>
        <w:spacing w:after="0"/>
        <w:ind w:left="425" w:right="6780"/>
        <w:rPr>
          <w:sz w:val="18"/>
          <w:szCs w:val="18"/>
        </w:rPr>
      </w:pPr>
      <w:r w:rsidRPr="00C26AE3">
        <w:rPr>
          <w:b/>
          <w:color w:val="FF0000"/>
          <w:sz w:val="18"/>
          <w:szCs w:val="18"/>
        </w:rPr>
        <w:t>SSID broadcast*</w:t>
      </w:r>
      <w:r w:rsidRPr="00C26AE3">
        <w:rPr>
          <w:color w:val="FF0000"/>
          <w:sz w:val="18"/>
          <w:szCs w:val="18"/>
        </w:rPr>
        <w:t xml:space="preserve"> </w:t>
      </w:r>
    </w:p>
    <w:p w:rsidR="00266754" w:rsidRPr="00C26AE3" w:rsidRDefault="00266754" w:rsidP="00266754">
      <w:pPr>
        <w:ind w:left="-5" w:right="53"/>
        <w:rPr>
          <w:sz w:val="18"/>
          <w:szCs w:val="18"/>
        </w:rPr>
      </w:pPr>
    </w:p>
    <w:p w:rsidR="00174A6E" w:rsidRPr="00C26AE3" w:rsidRDefault="00174A6E" w:rsidP="00266754">
      <w:pPr>
        <w:pStyle w:val="Odsekzoznamu"/>
        <w:numPr>
          <w:ilvl w:val="0"/>
          <w:numId w:val="6"/>
        </w:numPr>
        <w:ind w:left="426" w:right="53"/>
        <w:rPr>
          <w:sz w:val="18"/>
          <w:szCs w:val="18"/>
        </w:rPr>
      </w:pPr>
      <w:r w:rsidRPr="00C26AE3">
        <w:rPr>
          <w:sz w:val="18"/>
          <w:szCs w:val="18"/>
        </w:rPr>
        <w:t>Fill in the blank using a number.</w:t>
      </w:r>
    </w:p>
    <w:p w:rsidR="00174A6E" w:rsidRPr="00C26AE3" w:rsidRDefault="00174A6E" w:rsidP="00174A6E">
      <w:pPr>
        <w:spacing w:after="20"/>
        <w:ind w:left="-5" w:right="836"/>
        <w:rPr>
          <w:sz w:val="18"/>
          <w:szCs w:val="18"/>
        </w:rPr>
      </w:pPr>
      <w:r w:rsidRPr="00C26AE3">
        <w:rPr>
          <w:sz w:val="18"/>
          <w:szCs w:val="18"/>
        </w:rPr>
        <w:t xml:space="preserve">The minimum Ethernet frame size is </w:t>
      </w:r>
      <w:r w:rsidRPr="00C26AE3">
        <w:rPr>
          <w:b/>
          <w:color w:val="FF0000"/>
          <w:sz w:val="18"/>
          <w:szCs w:val="18"/>
        </w:rPr>
        <w:t>“64”</w:t>
      </w:r>
      <w:r w:rsidRPr="00C26AE3">
        <w:rPr>
          <w:color w:val="FF0000"/>
          <w:sz w:val="18"/>
          <w:szCs w:val="18"/>
        </w:rPr>
        <w:t xml:space="preserve"> </w:t>
      </w:r>
      <w:r w:rsidRPr="00C26AE3">
        <w:rPr>
          <w:sz w:val="18"/>
          <w:szCs w:val="18"/>
        </w:rPr>
        <w:t>bytes. Anything smaller than that should be considered a “runt frame.”</w:t>
      </w:r>
    </w:p>
    <w:p w:rsidR="00D96C70" w:rsidRDefault="00D96C70">
      <w:pPr>
        <w:rPr>
          <w:b/>
          <w:color w:val="FF0000"/>
          <w:sz w:val="18"/>
          <w:szCs w:val="18"/>
        </w:rPr>
      </w:pPr>
    </w:p>
    <w:p w:rsidR="00D96C70" w:rsidRPr="00C26AE3" w:rsidRDefault="0058380D">
      <w:pPr>
        <w:rPr>
          <w:b/>
          <w:color w:val="FF0000"/>
          <w:sz w:val="18"/>
          <w:szCs w:val="18"/>
        </w:rPr>
      </w:pPr>
      <w:r>
        <w:rPr>
          <w:noProof/>
          <w:lang w:eastAsia="sk-SK"/>
        </w:rPr>
        <w:drawing>
          <wp:anchor distT="0" distB="0" distL="114300" distR="114300" simplePos="0" relativeHeight="251683840" behindDoc="1" locked="0" layoutInCell="1" allowOverlap="1" wp14:anchorId="70756E22" wp14:editId="640F0EB4">
            <wp:simplePos x="0" y="0"/>
            <wp:positionH relativeFrom="column">
              <wp:posOffset>4016872</wp:posOffset>
            </wp:positionH>
            <wp:positionV relativeFrom="paragraph">
              <wp:posOffset>225895</wp:posOffset>
            </wp:positionV>
            <wp:extent cx="2281555" cy="1029970"/>
            <wp:effectExtent l="0" t="0" r="4445" b="0"/>
            <wp:wrapTight wrapText="bothSides">
              <wp:wrapPolygon edited="0">
                <wp:start x="0" y="0"/>
                <wp:lineTo x="0" y="21174"/>
                <wp:lineTo x="21462" y="21174"/>
                <wp:lineTo x="21462" y="0"/>
                <wp:lineTo x="0" y="0"/>
              </wp:wrapPolygon>
            </wp:wrapTight>
            <wp:docPr id="22" name="Obrázok 22" descr="https://lh5.googleusercontent.com/-YJIhClicyIA/U5vVl4edIlI/AAAAAAAABe0/ROblqckv2no/w388-h175-no/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YJIhClicyIA/U5vVl4edIlI/AAAAAAAABe0/ROblqckv2no/w388-h175-no/p3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81555" cy="10299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66754" w:rsidRPr="00C26AE3" w:rsidRDefault="00266754" w:rsidP="00266754">
      <w:pPr>
        <w:pStyle w:val="Odsekzoznamu"/>
        <w:numPr>
          <w:ilvl w:val="0"/>
          <w:numId w:val="6"/>
        </w:numPr>
        <w:spacing w:after="0"/>
        <w:ind w:left="426" w:right="51"/>
        <w:rPr>
          <w:sz w:val="18"/>
          <w:szCs w:val="18"/>
        </w:rPr>
      </w:pPr>
      <w:r w:rsidRPr="00C26AE3">
        <w:rPr>
          <w:sz w:val="18"/>
          <w:szCs w:val="18"/>
        </w:rPr>
        <w:t>Refer to the exhibit. From global configuration mode, an administrator is attempting to create a message-of-theday banner by using the command banner motd V Authorized access only! Violators will be prosecuted! V When users log in using Telnet, the banner does not appear correctly. What is the problem?</w:t>
      </w:r>
    </w:p>
    <w:p w:rsidR="00266754" w:rsidRPr="00C26AE3" w:rsidRDefault="00266754" w:rsidP="00266754">
      <w:pPr>
        <w:spacing w:after="0"/>
        <w:ind w:left="348" w:right="51" w:hanging="64"/>
        <w:rPr>
          <w:b/>
          <w:color w:val="FF0000"/>
          <w:sz w:val="18"/>
          <w:szCs w:val="18"/>
        </w:rPr>
      </w:pPr>
      <w:r w:rsidRPr="00C26AE3">
        <w:rPr>
          <w:b/>
          <w:color w:val="FF0000"/>
          <w:sz w:val="18"/>
          <w:szCs w:val="18"/>
        </w:rPr>
        <w:t>The delimiting character appears in the banner message.*</w:t>
      </w:r>
      <w:r w:rsidR="0058380D" w:rsidRPr="0058380D">
        <w:t xml:space="preserve"> </w:t>
      </w:r>
    </w:p>
    <w:p w:rsidR="00266754" w:rsidRPr="00C26AE3" w:rsidRDefault="00266754" w:rsidP="00266754">
      <w:pPr>
        <w:tabs>
          <w:tab w:val="left" w:pos="2790"/>
        </w:tabs>
        <w:spacing w:after="0"/>
        <w:ind w:left="-5" w:right="53"/>
        <w:rPr>
          <w:sz w:val="18"/>
          <w:szCs w:val="18"/>
        </w:rPr>
      </w:pPr>
    </w:p>
    <w:p w:rsidR="00266754" w:rsidRPr="00C26AE3" w:rsidRDefault="00266754" w:rsidP="00266754">
      <w:pPr>
        <w:pStyle w:val="Odsekzoznamu"/>
        <w:numPr>
          <w:ilvl w:val="0"/>
          <w:numId w:val="6"/>
        </w:numPr>
        <w:spacing w:after="0"/>
        <w:ind w:left="426" w:right="53"/>
        <w:rPr>
          <w:sz w:val="18"/>
          <w:szCs w:val="18"/>
        </w:rPr>
      </w:pPr>
      <w:r w:rsidRPr="00C26AE3">
        <w:rPr>
          <w:sz w:val="18"/>
          <w:szCs w:val="18"/>
        </w:rPr>
        <w:t>Which router configuration mode would an administrator use to configure the router for SSH or Telnet login access?</w:t>
      </w:r>
    </w:p>
    <w:p w:rsidR="00266754" w:rsidRPr="00C26AE3" w:rsidRDefault="00266754" w:rsidP="00266754">
      <w:pPr>
        <w:spacing w:after="0"/>
        <w:ind w:left="-5" w:right="9426" w:firstLine="431"/>
        <w:rPr>
          <w:b/>
          <w:sz w:val="18"/>
          <w:szCs w:val="18"/>
        </w:rPr>
      </w:pPr>
      <w:r w:rsidRPr="00C26AE3">
        <w:rPr>
          <w:b/>
          <w:color w:val="FF0000"/>
          <w:sz w:val="18"/>
          <w:szCs w:val="18"/>
        </w:rPr>
        <w:t>line*</w:t>
      </w:r>
      <w:r w:rsidRPr="00C26AE3">
        <w:rPr>
          <w:b/>
          <w:sz w:val="18"/>
          <w:szCs w:val="18"/>
        </w:rPr>
        <w:t xml:space="preserve"> </w:t>
      </w:r>
    </w:p>
    <w:p w:rsidR="00266754" w:rsidRPr="00C26AE3" w:rsidRDefault="00266754" w:rsidP="00266754">
      <w:pPr>
        <w:spacing w:after="0"/>
        <w:ind w:left="-5" w:right="53"/>
        <w:rPr>
          <w:sz w:val="18"/>
          <w:szCs w:val="18"/>
        </w:rPr>
      </w:pPr>
    </w:p>
    <w:p w:rsidR="00266754" w:rsidRPr="00C26AE3" w:rsidRDefault="00266754" w:rsidP="00266754">
      <w:pPr>
        <w:pStyle w:val="Odsekzoznamu"/>
        <w:numPr>
          <w:ilvl w:val="0"/>
          <w:numId w:val="6"/>
        </w:numPr>
        <w:spacing w:after="0"/>
        <w:ind w:left="426" w:right="53"/>
        <w:rPr>
          <w:sz w:val="18"/>
          <w:szCs w:val="18"/>
        </w:rPr>
      </w:pPr>
      <w:r w:rsidRPr="00C26AE3">
        <w:rPr>
          <w:sz w:val="18"/>
          <w:szCs w:val="18"/>
        </w:rPr>
        <w:t>Which service will translate private internal IP addresses into Internet routable public IP addresses?</w:t>
      </w:r>
    </w:p>
    <w:p w:rsidR="00266754" w:rsidRPr="00C26AE3" w:rsidRDefault="00266754" w:rsidP="00266754">
      <w:pPr>
        <w:spacing w:after="0"/>
        <w:ind w:left="-5" w:right="53" w:firstLine="713"/>
        <w:rPr>
          <w:b/>
          <w:color w:val="FF0000"/>
          <w:sz w:val="18"/>
          <w:szCs w:val="18"/>
        </w:rPr>
      </w:pPr>
      <w:r w:rsidRPr="00C26AE3">
        <w:rPr>
          <w:b/>
          <w:color w:val="FF0000"/>
          <w:sz w:val="18"/>
          <w:szCs w:val="18"/>
        </w:rPr>
        <w:t>NAT*</w:t>
      </w:r>
    </w:p>
    <w:p w:rsidR="00266754" w:rsidRPr="00C26AE3" w:rsidRDefault="00266754" w:rsidP="00266754">
      <w:pPr>
        <w:spacing w:after="0"/>
        <w:ind w:left="-5" w:right="53"/>
        <w:rPr>
          <w:sz w:val="18"/>
          <w:szCs w:val="18"/>
        </w:rPr>
      </w:pPr>
    </w:p>
    <w:p w:rsidR="00266754" w:rsidRPr="00C26AE3" w:rsidRDefault="00266754" w:rsidP="00266754">
      <w:pPr>
        <w:pStyle w:val="Odsekzoznamu"/>
        <w:numPr>
          <w:ilvl w:val="0"/>
          <w:numId w:val="6"/>
        </w:numPr>
        <w:spacing w:after="0"/>
        <w:ind w:left="426" w:right="53"/>
        <w:rPr>
          <w:sz w:val="18"/>
          <w:szCs w:val="18"/>
        </w:rPr>
      </w:pPr>
      <w:r w:rsidRPr="00C26AE3">
        <w:rPr>
          <w:sz w:val="18"/>
          <w:szCs w:val="18"/>
        </w:rPr>
        <w:t>What three statements describe features or functions of media access control? (Choose three.)</w:t>
      </w:r>
    </w:p>
    <w:p w:rsidR="00266754" w:rsidRPr="00C26AE3" w:rsidRDefault="00266754" w:rsidP="00266754">
      <w:pPr>
        <w:spacing w:after="0"/>
        <w:ind w:left="708" w:right="2386"/>
        <w:rPr>
          <w:b/>
          <w:color w:val="FF0000"/>
          <w:sz w:val="18"/>
          <w:szCs w:val="18"/>
        </w:rPr>
      </w:pPr>
      <w:r w:rsidRPr="00C26AE3">
        <w:rPr>
          <w:b/>
          <w:color w:val="FF0000"/>
          <w:sz w:val="18"/>
          <w:szCs w:val="18"/>
        </w:rPr>
        <w:t>Ethernet utilizes CSMA/CD.*</w:t>
      </w:r>
      <w:r w:rsidRPr="00C26AE3">
        <w:rPr>
          <w:color w:val="FF0000"/>
          <w:sz w:val="18"/>
          <w:szCs w:val="18"/>
        </w:rPr>
        <w:t xml:space="preserve"> </w:t>
      </w:r>
    </w:p>
    <w:p w:rsidR="00266754" w:rsidRPr="00C26AE3" w:rsidRDefault="00266754" w:rsidP="00266754">
      <w:pPr>
        <w:spacing w:after="0"/>
        <w:ind w:left="708" w:right="2386"/>
        <w:rPr>
          <w:sz w:val="18"/>
          <w:szCs w:val="18"/>
        </w:rPr>
      </w:pPr>
      <w:r w:rsidRPr="00C26AE3">
        <w:rPr>
          <w:b/>
          <w:color w:val="FF0000"/>
          <w:sz w:val="18"/>
          <w:szCs w:val="18"/>
        </w:rPr>
        <w:t>Data link layer protocols define the rules for access to different media.*</w:t>
      </w:r>
      <w:r w:rsidRPr="00C26AE3">
        <w:rPr>
          <w:color w:val="FF0000"/>
          <w:sz w:val="18"/>
          <w:szCs w:val="18"/>
        </w:rPr>
        <w:t xml:space="preserve"> </w:t>
      </w:r>
    </w:p>
    <w:p w:rsidR="00266754" w:rsidRPr="00C26AE3" w:rsidRDefault="00266754" w:rsidP="00266754">
      <w:pPr>
        <w:spacing w:after="0"/>
        <w:ind w:left="708" w:right="2386"/>
        <w:rPr>
          <w:b/>
          <w:color w:val="FF0000"/>
          <w:sz w:val="18"/>
          <w:szCs w:val="18"/>
        </w:rPr>
      </w:pPr>
      <w:r w:rsidRPr="00C26AE3">
        <w:rPr>
          <w:b/>
          <w:color w:val="FF0000"/>
          <w:sz w:val="18"/>
          <w:szCs w:val="18"/>
        </w:rPr>
        <w:t>It is responsible for detecting transmission errors in transmitted data.*</w:t>
      </w:r>
    </w:p>
    <w:p w:rsidR="00266754" w:rsidRPr="00C26AE3" w:rsidRDefault="00266754" w:rsidP="00266754">
      <w:pPr>
        <w:spacing w:after="0"/>
        <w:ind w:left="-5" w:right="53"/>
        <w:rPr>
          <w:sz w:val="18"/>
          <w:szCs w:val="18"/>
        </w:rPr>
      </w:pPr>
    </w:p>
    <w:p w:rsidR="00266754" w:rsidRPr="00C26AE3" w:rsidRDefault="00266754" w:rsidP="00266754">
      <w:pPr>
        <w:pStyle w:val="Odsekzoznamu"/>
        <w:numPr>
          <w:ilvl w:val="0"/>
          <w:numId w:val="6"/>
        </w:numPr>
        <w:spacing w:after="0"/>
        <w:ind w:left="426" w:right="53"/>
        <w:rPr>
          <w:sz w:val="18"/>
          <w:szCs w:val="18"/>
        </w:rPr>
      </w:pPr>
      <w:r w:rsidRPr="00C26AE3">
        <w:rPr>
          <w:sz w:val="18"/>
          <w:szCs w:val="18"/>
        </w:rPr>
        <w:t>Fill in the blank. Do not abbreviate. Use lower case.</w:t>
      </w:r>
    </w:p>
    <w:p w:rsidR="00266754" w:rsidRPr="00C717ED" w:rsidRDefault="00266754" w:rsidP="00C717ED">
      <w:pPr>
        <w:spacing w:after="0"/>
        <w:ind w:right="118" w:firstLine="426"/>
        <w:rPr>
          <w:sz w:val="18"/>
          <w:szCs w:val="18"/>
        </w:rPr>
      </w:pPr>
      <w:r w:rsidRPr="00C717ED">
        <w:rPr>
          <w:sz w:val="18"/>
          <w:szCs w:val="18"/>
        </w:rPr>
        <w:t xml:space="preserve">Which interface configuration mode command puts a Layer 3 switch interface into Layer 3 mode? </w:t>
      </w:r>
    </w:p>
    <w:p w:rsidR="00266754" w:rsidRPr="00C26AE3" w:rsidRDefault="00266754" w:rsidP="00266754">
      <w:pPr>
        <w:spacing w:after="0"/>
        <w:ind w:right="1252" w:firstLine="426"/>
        <w:rPr>
          <w:b/>
          <w:color w:val="FF0000"/>
          <w:sz w:val="18"/>
          <w:szCs w:val="18"/>
        </w:rPr>
      </w:pPr>
      <w:r w:rsidRPr="00C26AE3">
        <w:rPr>
          <w:b/>
          <w:color w:val="FF0000"/>
          <w:sz w:val="18"/>
          <w:szCs w:val="18"/>
        </w:rPr>
        <w:t xml:space="preserve">” no switchport ” </w:t>
      </w:r>
    </w:p>
    <w:p w:rsidR="00266754" w:rsidRPr="00C26AE3" w:rsidRDefault="00266754" w:rsidP="00266754">
      <w:pPr>
        <w:spacing w:after="0"/>
        <w:ind w:right="1252" w:firstLine="426"/>
        <w:rPr>
          <w:b/>
          <w:color w:val="FF0000"/>
          <w:sz w:val="18"/>
          <w:szCs w:val="18"/>
        </w:rPr>
      </w:pPr>
    </w:p>
    <w:p w:rsidR="00266754" w:rsidRPr="00C26AE3" w:rsidRDefault="00266754" w:rsidP="00266754">
      <w:pPr>
        <w:pStyle w:val="Odsekzoznamu"/>
        <w:numPr>
          <w:ilvl w:val="0"/>
          <w:numId w:val="6"/>
        </w:numPr>
        <w:spacing w:after="0"/>
        <w:ind w:left="426" w:right="1252"/>
        <w:rPr>
          <w:b/>
          <w:color w:val="FF0000"/>
          <w:sz w:val="18"/>
          <w:szCs w:val="18"/>
        </w:rPr>
      </w:pPr>
      <w:r w:rsidRPr="00C26AE3">
        <w:rPr>
          <w:noProof/>
          <w:sz w:val="18"/>
          <w:szCs w:val="18"/>
          <w:lang w:eastAsia="sk-SK"/>
        </w:rPr>
        <w:drawing>
          <wp:anchor distT="0" distB="0" distL="114300" distR="114300" simplePos="0" relativeHeight="251676672" behindDoc="1" locked="0" layoutInCell="1" allowOverlap="1" wp14:anchorId="1314EAAE" wp14:editId="247BCF0F">
            <wp:simplePos x="0" y="0"/>
            <wp:positionH relativeFrom="column">
              <wp:posOffset>1209675</wp:posOffset>
            </wp:positionH>
            <wp:positionV relativeFrom="paragraph">
              <wp:posOffset>3175</wp:posOffset>
            </wp:positionV>
            <wp:extent cx="5331313" cy="3362166"/>
            <wp:effectExtent l="0" t="0" r="3175" b="0"/>
            <wp:wrapTight wrapText="bothSides">
              <wp:wrapPolygon edited="0">
                <wp:start x="0" y="0"/>
                <wp:lineTo x="0" y="21420"/>
                <wp:lineTo x="21536" y="21420"/>
                <wp:lineTo x="21536" y="0"/>
                <wp:lineTo x="0" y="0"/>
              </wp:wrapPolygon>
            </wp:wrapTight>
            <wp:docPr id="421" name="Picture 421"/>
            <wp:cNvGraphicFramePr/>
            <a:graphic xmlns:a="http://schemas.openxmlformats.org/drawingml/2006/main">
              <a:graphicData uri="http://schemas.openxmlformats.org/drawingml/2006/picture">
                <pic:pic xmlns:pic="http://schemas.openxmlformats.org/drawingml/2006/picture">
                  <pic:nvPicPr>
                    <pic:cNvPr id="421" name="Picture 421"/>
                    <pic:cNvPicPr/>
                  </pic:nvPicPr>
                  <pic:blipFill>
                    <a:blip r:embed="rId52">
                      <a:extLst>
                        <a:ext uri="{28A0092B-C50C-407E-A947-70E740481C1C}">
                          <a14:useLocalDpi xmlns:a14="http://schemas.microsoft.com/office/drawing/2010/main" val="0"/>
                        </a:ext>
                      </a:extLst>
                    </a:blip>
                    <a:stretch>
                      <a:fillRect/>
                    </a:stretch>
                  </pic:blipFill>
                  <pic:spPr>
                    <a:xfrm>
                      <a:off x="0" y="0"/>
                      <a:ext cx="5331313" cy="3362166"/>
                    </a:xfrm>
                    <a:prstGeom prst="rect">
                      <a:avLst/>
                    </a:prstGeom>
                  </pic:spPr>
                </pic:pic>
              </a:graphicData>
            </a:graphic>
            <wp14:sizeRelH relativeFrom="page">
              <wp14:pctWidth>0</wp14:pctWidth>
            </wp14:sizeRelH>
            <wp14:sizeRelV relativeFrom="page">
              <wp14:pctHeight>0</wp14:pctHeight>
            </wp14:sizeRelV>
          </wp:anchor>
        </w:drawing>
      </w:r>
    </w:p>
    <w:p w:rsidR="00D74528" w:rsidRPr="00C26AE3" w:rsidRDefault="00D74528" w:rsidP="00266754">
      <w:pPr>
        <w:pStyle w:val="Odsekzoznamu"/>
        <w:spacing w:after="207"/>
        <w:ind w:right="53"/>
        <w:rPr>
          <w:sz w:val="18"/>
          <w:szCs w:val="18"/>
        </w:rPr>
      </w:pPr>
    </w:p>
    <w:p w:rsidR="00D74528" w:rsidRPr="00C26AE3" w:rsidRDefault="00D74528" w:rsidP="00266754">
      <w:pPr>
        <w:pStyle w:val="Odsekzoznamu"/>
        <w:spacing w:after="207"/>
        <w:ind w:right="53"/>
        <w:rPr>
          <w:sz w:val="18"/>
          <w:szCs w:val="18"/>
        </w:rPr>
      </w:pPr>
    </w:p>
    <w:p w:rsidR="00D74528" w:rsidRPr="00C26AE3" w:rsidRDefault="00D74528" w:rsidP="00266754">
      <w:pPr>
        <w:pStyle w:val="Odsekzoznamu"/>
        <w:spacing w:after="207"/>
        <w:ind w:right="53"/>
        <w:rPr>
          <w:sz w:val="18"/>
          <w:szCs w:val="18"/>
        </w:rPr>
      </w:pPr>
    </w:p>
    <w:p w:rsidR="00D74528" w:rsidRPr="00C26AE3" w:rsidRDefault="00D74528" w:rsidP="00266754">
      <w:pPr>
        <w:pStyle w:val="Odsekzoznamu"/>
        <w:spacing w:after="207"/>
        <w:ind w:right="53"/>
        <w:rPr>
          <w:sz w:val="18"/>
          <w:szCs w:val="18"/>
        </w:rPr>
      </w:pPr>
    </w:p>
    <w:p w:rsidR="00D74528" w:rsidRPr="00C26AE3" w:rsidRDefault="00D74528" w:rsidP="00266754">
      <w:pPr>
        <w:pStyle w:val="Odsekzoznamu"/>
        <w:spacing w:after="207"/>
        <w:ind w:right="53"/>
        <w:rPr>
          <w:sz w:val="18"/>
          <w:szCs w:val="18"/>
        </w:rPr>
      </w:pPr>
    </w:p>
    <w:p w:rsidR="00D74528" w:rsidRPr="00C26AE3" w:rsidRDefault="00D74528" w:rsidP="00266754">
      <w:pPr>
        <w:pStyle w:val="Odsekzoznamu"/>
        <w:spacing w:after="207"/>
        <w:ind w:right="53"/>
        <w:rPr>
          <w:sz w:val="18"/>
          <w:szCs w:val="18"/>
        </w:rPr>
      </w:pPr>
    </w:p>
    <w:p w:rsidR="00D74528" w:rsidRPr="00C26AE3" w:rsidRDefault="00D74528" w:rsidP="00266754">
      <w:pPr>
        <w:pStyle w:val="Odsekzoznamu"/>
        <w:spacing w:after="207"/>
        <w:ind w:right="53"/>
        <w:rPr>
          <w:sz w:val="18"/>
          <w:szCs w:val="18"/>
        </w:rPr>
      </w:pPr>
    </w:p>
    <w:p w:rsidR="00D74528" w:rsidRPr="00C26AE3" w:rsidRDefault="00D74528" w:rsidP="00266754">
      <w:pPr>
        <w:pStyle w:val="Odsekzoznamu"/>
        <w:spacing w:after="207"/>
        <w:ind w:right="53"/>
        <w:rPr>
          <w:sz w:val="18"/>
          <w:szCs w:val="18"/>
        </w:rPr>
      </w:pPr>
    </w:p>
    <w:p w:rsidR="00D74528" w:rsidRPr="00C26AE3" w:rsidRDefault="00D74528" w:rsidP="00266754">
      <w:pPr>
        <w:pStyle w:val="Odsekzoznamu"/>
        <w:spacing w:after="207"/>
        <w:ind w:right="53"/>
        <w:rPr>
          <w:sz w:val="18"/>
          <w:szCs w:val="18"/>
        </w:rPr>
      </w:pPr>
    </w:p>
    <w:p w:rsidR="00D74528" w:rsidRPr="00C26AE3" w:rsidRDefault="00D74528" w:rsidP="00266754">
      <w:pPr>
        <w:pStyle w:val="Odsekzoznamu"/>
        <w:spacing w:after="207"/>
        <w:ind w:right="53"/>
        <w:rPr>
          <w:sz w:val="18"/>
          <w:szCs w:val="18"/>
        </w:rPr>
      </w:pPr>
    </w:p>
    <w:p w:rsidR="00D74528" w:rsidRPr="00C26AE3" w:rsidRDefault="00D74528" w:rsidP="00266754">
      <w:pPr>
        <w:pStyle w:val="Odsekzoznamu"/>
        <w:spacing w:after="207"/>
        <w:ind w:right="53"/>
        <w:rPr>
          <w:sz w:val="18"/>
          <w:szCs w:val="18"/>
        </w:rPr>
      </w:pPr>
    </w:p>
    <w:p w:rsidR="00D74528" w:rsidRPr="00C26AE3" w:rsidRDefault="00D74528" w:rsidP="00266754">
      <w:pPr>
        <w:pStyle w:val="Odsekzoznamu"/>
        <w:spacing w:after="207"/>
        <w:ind w:right="53"/>
        <w:rPr>
          <w:sz w:val="18"/>
          <w:szCs w:val="18"/>
        </w:rPr>
      </w:pPr>
    </w:p>
    <w:p w:rsidR="00D74528" w:rsidRPr="00C26AE3" w:rsidRDefault="00D74528" w:rsidP="00266754">
      <w:pPr>
        <w:pStyle w:val="Odsekzoznamu"/>
        <w:spacing w:after="207"/>
        <w:ind w:right="53"/>
        <w:rPr>
          <w:sz w:val="18"/>
          <w:szCs w:val="18"/>
        </w:rPr>
      </w:pPr>
    </w:p>
    <w:p w:rsidR="00D74528" w:rsidRPr="00C26AE3" w:rsidRDefault="00D74528" w:rsidP="00266754">
      <w:pPr>
        <w:pStyle w:val="Odsekzoznamu"/>
        <w:spacing w:after="207"/>
        <w:ind w:right="53"/>
        <w:rPr>
          <w:sz w:val="18"/>
          <w:szCs w:val="18"/>
        </w:rPr>
      </w:pPr>
    </w:p>
    <w:p w:rsidR="00D74528" w:rsidRPr="00C26AE3" w:rsidRDefault="00D74528" w:rsidP="00266754">
      <w:pPr>
        <w:pStyle w:val="Odsekzoznamu"/>
        <w:spacing w:after="207"/>
        <w:ind w:right="53"/>
        <w:rPr>
          <w:sz w:val="18"/>
          <w:szCs w:val="18"/>
        </w:rPr>
      </w:pPr>
    </w:p>
    <w:p w:rsidR="00D74528" w:rsidRPr="00C26AE3" w:rsidRDefault="00D74528" w:rsidP="00266754">
      <w:pPr>
        <w:pStyle w:val="Odsekzoznamu"/>
        <w:spacing w:after="207"/>
        <w:ind w:right="53"/>
        <w:rPr>
          <w:sz w:val="18"/>
          <w:szCs w:val="18"/>
        </w:rPr>
      </w:pPr>
    </w:p>
    <w:p w:rsidR="00D74528" w:rsidRDefault="00D74528" w:rsidP="00266754">
      <w:pPr>
        <w:pStyle w:val="Odsekzoznamu"/>
        <w:spacing w:after="207"/>
        <w:ind w:right="53"/>
        <w:rPr>
          <w:sz w:val="18"/>
          <w:szCs w:val="18"/>
        </w:rPr>
      </w:pPr>
    </w:p>
    <w:p w:rsidR="00D96C70" w:rsidRDefault="00D96C70" w:rsidP="00266754">
      <w:pPr>
        <w:pStyle w:val="Odsekzoznamu"/>
        <w:spacing w:after="207"/>
        <w:ind w:right="53"/>
        <w:rPr>
          <w:sz w:val="18"/>
          <w:szCs w:val="18"/>
        </w:rPr>
      </w:pPr>
    </w:p>
    <w:p w:rsidR="00D96C70" w:rsidRDefault="00D96C70" w:rsidP="00266754">
      <w:pPr>
        <w:pStyle w:val="Odsekzoznamu"/>
        <w:spacing w:after="207"/>
        <w:ind w:right="53"/>
        <w:rPr>
          <w:sz w:val="18"/>
          <w:szCs w:val="18"/>
        </w:rPr>
      </w:pPr>
    </w:p>
    <w:p w:rsidR="00D96C70" w:rsidRDefault="00D96C70" w:rsidP="00266754">
      <w:pPr>
        <w:pStyle w:val="Odsekzoznamu"/>
        <w:spacing w:after="207"/>
        <w:ind w:right="53"/>
        <w:rPr>
          <w:sz w:val="18"/>
          <w:szCs w:val="18"/>
        </w:rPr>
      </w:pPr>
    </w:p>
    <w:p w:rsidR="00D96C70" w:rsidRPr="00C26AE3" w:rsidRDefault="00D96C70" w:rsidP="00266754">
      <w:pPr>
        <w:pStyle w:val="Odsekzoznamu"/>
        <w:spacing w:after="207"/>
        <w:ind w:right="53"/>
        <w:rPr>
          <w:sz w:val="18"/>
          <w:szCs w:val="18"/>
        </w:rPr>
      </w:pPr>
    </w:p>
    <w:p w:rsidR="00D74528" w:rsidRPr="00C26AE3" w:rsidRDefault="00D74528" w:rsidP="00266754">
      <w:pPr>
        <w:pStyle w:val="Odsekzoznamu"/>
        <w:spacing w:after="207"/>
        <w:ind w:right="53"/>
        <w:rPr>
          <w:sz w:val="18"/>
          <w:szCs w:val="18"/>
        </w:rPr>
      </w:pPr>
    </w:p>
    <w:p w:rsidR="00266754" w:rsidRPr="00C26AE3" w:rsidRDefault="00266754" w:rsidP="00266754">
      <w:pPr>
        <w:pStyle w:val="Odsekzoznamu"/>
        <w:spacing w:after="207"/>
        <w:ind w:right="53"/>
        <w:rPr>
          <w:sz w:val="18"/>
          <w:szCs w:val="18"/>
        </w:rPr>
      </w:pPr>
      <w:r w:rsidRPr="00C26AE3">
        <w:rPr>
          <w:sz w:val="18"/>
          <w:szCs w:val="18"/>
        </w:rPr>
        <w:t>Open the PT activity. Perform the tasks in the activity instructions and then answer the question.</w:t>
      </w:r>
    </w:p>
    <w:p w:rsidR="00266754" w:rsidRPr="00C26AE3" w:rsidRDefault="00266754" w:rsidP="00D74528">
      <w:pPr>
        <w:pStyle w:val="Odsekzoznamu"/>
        <w:spacing w:after="207"/>
        <w:ind w:right="53"/>
        <w:rPr>
          <w:sz w:val="18"/>
          <w:szCs w:val="18"/>
        </w:rPr>
      </w:pPr>
      <w:r w:rsidRPr="00C26AE3">
        <w:rPr>
          <w:sz w:val="18"/>
          <w:szCs w:val="18"/>
        </w:rPr>
        <w:t>Which information is obtained from this command output?</w:t>
      </w:r>
    </w:p>
    <w:p w:rsidR="00D74528" w:rsidRDefault="00266754" w:rsidP="00D96C70">
      <w:pPr>
        <w:pStyle w:val="Odsekzoznamu"/>
        <w:ind w:right="53"/>
        <w:rPr>
          <w:b/>
          <w:color w:val="FF0000"/>
          <w:sz w:val="18"/>
          <w:szCs w:val="18"/>
        </w:rPr>
      </w:pPr>
      <w:r w:rsidRPr="00C26AE3">
        <w:rPr>
          <w:b/>
          <w:color w:val="FF0000"/>
          <w:sz w:val="18"/>
          <w:szCs w:val="18"/>
        </w:rPr>
        <w:t>10.20.20.3, non-authoritative answer*</w:t>
      </w:r>
    </w:p>
    <w:p w:rsidR="00D96C70" w:rsidRPr="00C26AE3" w:rsidRDefault="00D96C70" w:rsidP="00D96C70">
      <w:pPr>
        <w:pStyle w:val="Odsekzoznamu"/>
        <w:ind w:right="53"/>
        <w:rPr>
          <w:b/>
          <w:color w:val="FF0000"/>
          <w:sz w:val="18"/>
          <w:szCs w:val="18"/>
        </w:rPr>
      </w:pPr>
    </w:p>
    <w:p w:rsidR="00D74528" w:rsidRPr="00C26AE3" w:rsidRDefault="00D74528" w:rsidP="00D74528">
      <w:pPr>
        <w:pStyle w:val="Odsekzoznamu"/>
        <w:numPr>
          <w:ilvl w:val="0"/>
          <w:numId w:val="6"/>
        </w:numPr>
        <w:spacing w:after="0"/>
        <w:ind w:left="426" w:right="53"/>
        <w:rPr>
          <w:sz w:val="18"/>
          <w:szCs w:val="18"/>
        </w:rPr>
      </w:pPr>
      <w:r w:rsidRPr="00C26AE3">
        <w:rPr>
          <w:sz w:val="18"/>
          <w:szCs w:val="18"/>
        </w:rPr>
        <w:t>A small satellite office has been given the overall network number of 192.168.99.0/24 and the network technician can subdivide the network addresses as needed. The office needs network access for both wired and wireless devices. However, because of the security consideration, these two networks should be separate. The wired network will have 20 devices. The wireless network has a potential connection of 45 devices. Which addressing scheme would be most efficient for these two networks?</w:t>
      </w:r>
    </w:p>
    <w:p w:rsidR="00D74528" w:rsidRPr="00C26AE3" w:rsidRDefault="00D74528" w:rsidP="00D74528">
      <w:pPr>
        <w:spacing w:after="0"/>
        <w:ind w:left="426" w:right="53"/>
        <w:rPr>
          <w:b/>
          <w:color w:val="FF0000"/>
          <w:sz w:val="18"/>
          <w:szCs w:val="18"/>
        </w:rPr>
      </w:pPr>
      <w:r w:rsidRPr="00C26AE3">
        <w:rPr>
          <w:b/>
          <w:color w:val="FF0000"/>
          <w:sz w:val="18"/>
          <w:szCs w:val="18"/>
        </w:rPr>
        <w:t>192.168.99.0/26</w:t>
      </w:r>
    </w:p>
    <w:p w:rsidR="00D74528" w:rsidRPr="00C26AE3" w:rsidRDefault="00D74528" w:rsidP="00D74528">
      <w:pPr>
        <w:spacing w:after="0"/>
        <w:ind w:left="426" w:right="53"/>
        <w:rPr>
          <w:b/>
          <w:color w:val="FF0000"/>
          <w:sz w:val="18"/>
          <w:szCs w:val="18"/>
        </w:rPr>
      </w:pPr>
      <w:r w:rsidRPr="00C26AE3">
        <w:rPr>
          <w:b/>
          <w:color w:val="FF0000"/>
          <w:sz w:val="18"/>
          <w:szCs w:val="18"/>
        </w:rPr>
        <w:t>192.168.99.64/27 **************</w:t>
      </w:r>
    </w:p>
    <w:p w:rsidR="00D74528" w:rsidRPr="00C26AE3" w:rsidRDefault="00D74528" w:rsidP="00D74528">
      <w:pPr>
        <w:spacing w:after="0"/>
        <w:ind w:left="-6" w:right="53"/>
        <w:rPr>
          <w:sz w:val="18"/>
          <w:szCs w:val="18"/>
        </w:rPr>
      </w:pPr>
    </w:p>
    <w:p w:rsidR="00D74528" w:rsidRPr="00C26AE3" w:rsidRDefault="00D74528" w:rsidP="00D74528">
      <w:pPr>
        <w:pStyle w:val="Odsekzoznamu"/>
        <w:numPr>
          <w:ilvl w:val="0"/>
          <w:numId w:val="6"/>
        </w:numPr>
        <w:spacing w:after="0"/>
        <w:ind w:left="426" w:right="53"/>
        <w:rPr>
          <w:sz w:val="18"/>
          <w:szCs w:val="18"/>
        </w:rPr>
      </w:pPr>
      <w:r w:rsidRPr="00C26AE3">
        <w:rPr>
          <w:sz w:val="18"/>
          <w:szCs w:val="18"/>
        </w:rPr>
        <w:t>What makes fiber preferable to copper cabling for interconnecting buildings? (Choose three.)</w:t>
      </w:r>
    </w:p>
    <w:p w:rsidR="00D74528" w:rsidRPr="00C26AE3" w:rsidRDefault="00D74528" w:rsidP="00D74528">
      <w:pPr>
        <w:spacing w:after="0"/>
        <w:ind w:left="708" w:right="2669"/>
        <w:rPr>
          <w:b/>
          <w:color w:val="FF0000"/>
          <w:sz w:val="18"/>
          <w:szCs w:val="18"/>
        </w:rPr>
      </w:pPr>
      <w:r w:rsidRPr="00C26AE3">
        <w:rPr>
          <w:b/>
          <w:color w:val="FF0000"/>
          <w:sz w:val="18"/>
          <w:szCs w:val="18"/>
        </w:rPr>
        <w:t xml:space="preserve">greater bandwidth potential* </w:t>
      </w:r>
    </w:p>
    <w:p w:rsidR="00D74528" w:rsidRPr="00C26AE3" w:rsidRDefault="00D74528" w:rsidP="00D74528">
      <w:pPr>
        <w:spacing w:after="0"/>
        <w:ind w:left="708" w:right="2669"/>
        <w:rPr>
          <w:b/>
          <w:color w:val="FF0000"/>
          <w:sz w:val="18"/>
          <w:szCs w:val="18"/>
        </w:rPr>
      </w:pPr>
      <w:r w:rsidRPr="00C26AE3">
        <w:rPr>
          <w:b/>
          <w:color w:val="FF0000"/>
          <w:sz w:val="18"/>
          <w:szCs w:val="18"/>
        </w:rPr>
        <w:t xml:space="preserve">limited susceptibility to EMI/RFI* </w:t>
      </w:r>
    </w:p>
    <w:p w:rsidR="00D74528" w:rsidRPr="00C26AE3" w:rsidRDefault="00D74528" w:rsidP="00D74528">
      <w:pPr>
        <w:spacing w:after="0"/>
        <w:ind w:left="708" w:right="3803"/>
        <w:rPr>
          <w:b/>
          <w:color w:val="FF0000"/>
          <w:sz w:val="18"/>
          <w:szCs w:val="18"/>
        </w:rPr>
      </w:pPr>
      <w:r w:rsidRPr="00C26AE3">
        <w:rPr>
          <w:b/>
          <w:color w:val="FF0000"/>
          <w:sz w:val="18"/>
          <w:szCs w:val="18"/>
        </w:rPr>
        <w:t xml:space="preserve">greater distances per cable run* </w:t>
      </w:r>
    </w:p>
    <w:p w:rsidR="00D74528" w:rsidRPr="00C26AE3" w:rsidRDefault="00D74528" w:rsidP="00D74528">
      <w:pPr>
        <w:spacing w:after="0"/>
        <w:ind w:left="-6" w:right="53"/>
        <w:rPr>
          <w:sz w:val="18"/>
          <w:szCs w:val="18"/>
        </w:rPr>
      </w:pPr>
    </w:p>
    <w:p w:rsidR="00D74528" w:rsidRPr="00C26AE3" w:rsidRDefault="00D74528" w:rsidP="00D74528">
      <w:pPr>
        <w:pStyle w:val="Odsekzoznamu"/>
        <w:numPr>
          <w:ilvl w:val="0"/>
          <w:numId w:val="6"/>
        </w:numPr>
        <w:spacing w:after="0"/>
        <w:ind w:left="426" w:right="53"/>
        <w:rPr>
          <w:sz w:val="18"/>
          <w:szCs w:val="18"/>
        </w:rPr>
      </w:pPr>
      <w:r w:rsidRPr="00C26AE3">
        <w:rPr>
          <w:sz w:val="18"/>
          <w:szCs w:val="18"/>
        </w:rPr>
        <w:t>A network team is comparing physical WAN topologies for connecting remote sites to a headquarters building. Which topology provides high availability and connects some, but not all, remote sites?</w:t>
      </w:r>
    </w:p>
    <w:p w:rsidR="00D74528" w:rsidRPr="00C26AE3" w:rsidRDefault="00D74528" w:rsidP="00D74528">
      <w:pPr>
        <w:spacing w:after="0"/>
        <w:ind w:left="-6" w:right="4937" w:firstLine="432"/>
        <w:rPr>
          <w:b/>
          <w:color w:val="FF0000"/>
          <w:sz w:val="18"/>
          <w:szCs w:val="18"/>
        </w:rPr>
      </w:pPr>
      <w:r w:rsidRPr="00C26AE3">
        <w:rPr>
          <w:b/>
          <w:color w:val="FF0000"/>
          <w:sz w:val="18"/>
          <w:szCs w:val="18"/>
        </w:rPr>
        <w:t xml:space="preserve">partial mesh* </w:t>
      </w:r>
    </w:p>
    <w:p w:rsidR="00C643EF" w:rsidRPr="00C26AE3" w:rsidRDefault="00C643EF" w:rsidP="00C643EF">
      <w:pPr>
        <w:spacing w:after="0"/>
        <w:ind w:left="-6" w:right="53"/>
        <w:rPr>
          <w:sz w:val="18"/>
          <w:szCs w:val="18"/>
        </w:rPr>
      </w:pPr>
    </w:p>
    <w:p w:rsidR="00D74528" w:rsidRPr="00C26AE3" w:rsidRDefault="00D74528" w:rsidP="00C643EF">
      <w:pPr>
        <w:pStyle w:val="Odsekzoznamu"/>
        <w:numPr>
          <w:ilvl w:val="0"/>
          <w:numId w:val="6"/>
        </w:numPr>
        <w:spacing w:after="0"/>
        <w:ind w:left="426" w:right="53"/>
        <w:rPr>
          <w:sz w:val="18"/>
          <w:szCs w:val="18"/>
        </w:rPr>
      </w:pPr>
      <w:r w:rsidRPr="00C26AE3">
        <w:rPr>
          <w:sz w:val="18"/>
          <w:szCs w:val="18"/>
        </w:rPr>
        <w:t>What is the function of CSMA/CA in a WLAN?</w:t>
      </w:r>
    </w:p>
    <w:p w:rsidR="00D74528" w:rsidRPr="00C26AE3" w:rsidRDefault="00D74528" w:rsidP="00D96C70">
      <w:pPr>
        <w:spacing w:after="0"/>
        <w:ind w:left="-6" w:right="53" w:firstLine="432"/>
        <w:rPr>
          <w:b/>
          <w:color w:val="FF0000"/>
          <w:sz w:val="18"/>
          <w:szCs w:val="18"/>
        </w:rPr>
      </w:pPr>
      <w:r w:rsidRPr="00C26AE3">
        <w:rPr>
          <w:b/>
          <w:color w:val="FF0000"/>
          <w:sz w:val="18"/>
          <w:szCs w:val="18"/>
        </w:rPr>
        <w:t>It provides the mechanism for media access.*</w:t>
      </w:r>
    </w:p>
    <w:p w:rsidR="00C643EF" w:rsidRPr="00C26AE3" w:rsidRDefault="00C643EF" w:rsidP="00C643EF">
      <w:pPr>
        <w:spacing w:after="0"/>
        <w:ind w:left="-6" w:right="53"/>
        <w:rPr>
          <w:sz w:val="18"/>
          <w:szCs w:val="18"/>
        </w:rPr>
      </w:pPr>
    </w:p>
    <w:p w:rsidR="00D74528" w:rsidRPr="00C26AE3" w:rsidRDefault="00D74528" w:rsidP="00C643EF">
      <w:pPr>
        <w:pStyle w:val="Odsekzoznamu"/>
        <w:numPr>
          <w:ilvl w:val="0"/>
          <w:numId w:val="6"/>
        </w:numPr>
        <w:spacing w:after="0"/>
        <w:ind w:left="426" w:right="53"/>
        <w:rPr>
          <w:sz w:val="18"/>
          <w:szCs w:val="18"/>
        </w:rPr>
      </w:pPr>
      <w:r w:rsidRPr="00C26AE3">
        <w:rPr>
          <w:sz w:val="18"/>
          <w:szCs w:val="18"/>
        </w:rPr>
        <w:t>A network administrator enters the service password-encryption command into the configuration mode of a router. What does this command accomplish?</w:t>
      </w:r>
    </w:p>
    <w:p w:rsidR="00D74528" w:rsidRPr="00C26AE3" w:rsidRDefault="00D74528" w:rsidP="00C643EF">
      <w:pPr>
        <w:spacing w:after="0"/>
        <w:ind w:left="-6" w:right="53" w:firstLine="432"/>
        <w:rPr>
          <w:b/>
          <w:color w:val="FF0000"/>
          <w:sz w:val="18"/>
          <w:szCs w:val="18"/>
        </w:rPr>
      </w:pPr>
      <w:r w:rsidRPr="00C26AE3">
        <w:rPr>
          <w:b/>
          <w:color w:val="FF0000"/>
          <w:sz w:val="18"/>
          <w:szCs w:val="18"/>
        </w:rPr>
        <w:t>This command prevents someone from viewing the running configuration passwords.*</w:t>
      </w:r>
    </w:p>
    <w:p w:rsidR="00C643EF" w:rsidRPr="00C26AE3" w:rsidRDefault="00C643EF" w:rsidP="00C643EF">
      <w:pPr>
        <w:spacing w:after="0"/>
        <w:ind w:left="-6" w:right="53"/>
        <w:rPr>
          <w:sz w:val="18"/>
          <w:szCs w:val="18"/>
        </w:rPr>
      </w:pPr>
    </w:p>
    <w:p w:rsidR="00D74528" w:rsidRPr="00C26AE3" w:rsidRDefault="00D74528" w:rsidP="00C643EF">
      <w:pPr>
        <w:pStyle w:val="Odsekzoznamu"/>
        <w:numPr>
          <w:ilvl w:val="0"/>
          <w:numId w:val="6"/>
        </w:numPr>
        <w:spacing w:after="0"/>
        <w:ind w:left="426" w:right="53"/>
        <w:rPr>
          <w:sz w:val="18"/>
          <w:szCs w:val="18"/>
        </w:rPr>
      </w:pPr>
      <w:r w:rsidRPr="00C26AE3">
        <w:rPr>
          <w:sz w:val="18"/>
          <w:szCs w:val="18"/>
        </w:rPr>
        <w:t>Fill in the blank.</w:t>
      </w:r>
    </w:p>
    <w:p w:rsidR="00D74528" w:rsidRPr="00C26AE3" w:rsidRDefault="00D74528" w:rsidP="00D74528">
      <w:pPr>
        <w:spacing w:after="0"/>
        <w:ind w:left="-6" w:right="836"/>
        <w:rPr>
          <w:sz w:val="18"/>
          <w:szCs w:val="18"/>
        </w:rPr>
      </w:pPr>
      <w:r w:rsidRPr="00C26AE3">
        <w:rPr>
          <w:sz w:val="18"/>
          <w:szCs w:val="18"/>
        </w:rPr>
        <w:t>A nibble consists of “</w:t>
      </w:r>
      <w:r w:rsidRPr="00C26AE3">
        <w:rPr>
          <w:b/>
          <w:color w:val="FF0000"/>
          <w:sz w:val="18"/>
          <w:szCs w:val="18"/>
        </w:rPr>
        <w:t>4</w:t>
      </w:r>
      <w:r w:rsidRPr="00C26AE3">
        <w:rPr>
          <w:sz w:val="18"/>
          <w:szCs w:val="18"/>
        </w:rPr>
        <w:t>” bits.</w:t>
      </w:r>
    </w:p>
    <w:p w:rsidR="00174A6E" w:rsidRPr="00C26AE3" w:rsidRDefault="00174A6E" w:rsidP="00266754">
      <w:pPr>
        <w:spacing w:after="0"/>
        <w:ind w:left="-5" w:right="51" w:firstLine="5"/>
        <w:rPr>
          <w:b/>
          <w:color w:val="FF0000"/>
          <w:sz w:val="18"/>
          <w:szCs w:val="18"/>
        </w:rPr>
      </w:pPr>
    </w:p>
    <w:p w:rsidR="00C643EF" w:rsidRDefault="00C643EF" w:rsidP="00D96C70">
      <w:pPr>
        <w:pStyle w:val="Odsekzoznamu"/>
        <w:spacing w:after="0"/>
        <w:ind w:left="426" w:right="51"/>
        <w:rPr>
          <w:b/>
          <w:color w:val="FF0000"/>
          <w:sz w:val="18"/>
          <w:szCs w:val="18"/>
        </w:rPr>
      </w:pPr>
    </w:p>
    <w:p w:rsidR="00D96C70" w:rsidRDefault="00D96C70" w:rsidP="00D96C70">
      <w:pPr>
        <w:pStyle w:val="Odsekzoznamu"/>
        <w:spacing w:after="0"/>
        <w:ind w:left="426" w:right="51"/>
        <w:rPr>
          <w:b/>
          <w:color w:val="FF0000"/>
          <w:sz w:val="18"/>
          <w:szCs w:val="18"/>
        </w:rPr>
      </w:pPr>
    </w:p>
    <w:p w:rsidR="00D96C70" w:rsidRDefault="00D96C70" w:rsidP="00D96C70">
      <w:pPr>
        <w:pStyle w:val="Odsekzoznamu"/>
        <w:spacing w:after="0"/>
        <w:ind w:left="426" w:right="51"/>
        <w:rPr>
          <w:b/>
          <w:color w:val="FF0000"/>
          <w:sz w:val="18"/>
          <w:szCs w:val="18"/>
        </w:rPr>
      </w:pPr>
    </w:p>
    <w:p w:rsidR="00D96C70" w:rsidRDefault="00D96C70" w:rsidP="00D96C70">
      <w:pPr>
        <w:pStyle w:val="Odsekzoznamu"/>
        <w:spacing w:after="0"/>
        <w:ind w:left="426" w:right="51"/>
        <w:rPr>
          <w:b/>
          <w:color w:val="FF0000"/>
          <w:sz w:val="18"/>
          <w:szCs w:val="18"/>
        </w:rPr>
      </w:pPr>
    </w:p>
    <w:p w:rsidR="00D96C70" w:rsidRDefault="00D96C70" w:rsidP="00D96C70">
      <w:pPr>
        <w:pStyle w:val="Odsekzoznamu"/>
        <w:spacing w:after="0"/>
        <w:ind w:left="426" w:right="51"/>
        <w:rPr>
          <w:b/>
          <w:color w:val="FF0000"/>
          <w:sz w:val="18"/>
          <w:szCs w:val="18"/>
        </w:rPr>
      </w:pPr>
    </w:p>
    <w:p w:rsidR="00D96C70" w:rsidRDefault="00D96C70" w:rsidP="00D96C70">
      <w:pPr>
        <w:pStyle w:val="Odsekzoznamu"/>
        <w:spacing w:after="0"/>
        <w:ind w:left="426" w:right="51"/>
        <w:rPr>
          <w:b/>
          <w:color w:val="FF0000"/>
          <w:sz w:val="18"/>
          <w:szCs w:val="18"/>
        </w:rPr>
      </w:pPr>
    </w:p>
    <w:p w:rsidR="00D96C70" w:rsidRDefault="00D96C70" w:rsidP="00D96C70">
      <w:pPr>
        <w:pStyle w:val="Odsekzoznamu"/>
        <w:spacing w:after="0"/>
        <w:ind w:left="426" w:right="51"/>
        <w:rPr>
          <w:b/>
          <w:color w:val="FF0000"/>
          <w:sz w:val="18"/>
          <w:szCs w:val="18"/>
        </w:rPr>
      </w:pPr>
    </w:p>
    <w:p w:rsidR="00D96C70" w:rsidRDefault="00D96C70" w:rsidP="00D96C70">
      <w:pPr>
        <w:pStyle w:val="Odsekzoznamu"/>
        <w:spacing w:after="0"/>
        <w:ind w:left="426" w:right="51"/>
        <w:rPr>
          <w:b/>
          <w:color w:val="FF0000"/>
          <w:sz w:val="18"/>
          <w:szCs w:val="18"/>
        </w:rPr>
      </w:pPr>
    </w:p>
    <w:p w:rsidR="00D96C70" w:rsidRDefault="00D96C70" w:rsidP="00D96C70">
      <w:pPr>
        <w:pStyle w:val="Odsekzoznamu"/>
        <w:spacing w:after="0"/>
        <w:ind w:left="426" w:right="51"/>
        <w:rPr>
          <w:b/>
          <w:color w:val="FF0000"/>
          <w:sz w:val="18"/>
          <w:szCs w:val="18"/>
        </w:rPr>
      </w:pPr>
    </w:p>
    <w:p w:rsidR="00926609" w:rsidRDefault="00926609" w:rsidP="00D96C70">
      <w:pPr>
        <w:pStyle w:val="Odsekzoznamu"/>
        <w:spacing w:after="0"/>
        <w:ind w:left="426" w:right="51"/>
        <w:rPr>
          <w:b/>
          <w:color w:val="FF0000"/>
          <w:sz w:val="18"/>
          <w:szCs w:val="18"/>
        </w:rPr>
      </w:pPr>
    </w:p>
    <w:p w:rsidR="00926609" w:rsidRDefault="00926609" w:rsidP="00D96C70">
      <w:pPr>
        <w:pStyle w:val="Odsekzoznamu"/>
        <w:spacing w:after="0"/>
        <w:ind w:left="426" w:right="51"/>
        <w:rPr>
          <w:b/>
          <w:color w:val="FF0000"/>
          <w:sz w:val="18"/>
          <w:szCs w:val="18"/>
        </w:rPr>
      </w:pPr>
    </w:p>
    <w:p w:rsidR="00926609" w:rsidRDefault="00926609" w:rsidP="00D96C70">
      <w:pPr>
        <w:pStyle w:val="Odsekzoznamu"/>
        <w:spacing w:after="0"/>
        <w:ind w:left="426" w:right="51"/>
        <w:rPr>
          <w:b/>
          <w:color w:val="FF0000"/>
          <w:sz w:val="18"/>
          <w:szCs w:val="18"/>
        </w:rPr>
      </w:pPr>
    </w:p>
    <w:p w:rsidR="00D96C70" w:rsidRPr="00C26AE3" w:rsidRDefault="00D96C70" w:rsidP="00D96C70">
      <w:pPr>
        <w:pStyle w:val="Odsekzoznamu"/>
        <w:numPr>
          <w:ilvl w:val="0"/>
          <w:numId w:val="6"/>
        </w:numPr>
        <w:spacing w:after="0"/>
        <w:ind w:left="426" w:right="51"/>
        <w:rPr>
          <w:b/>
          <w:color w:val="FF0000"/>
          <w:sz w:val="18"/>
          <w:szCs w:val="18"/>
        </w:rPr>
      </w:pPr>
    </w:p>
    <w:p w:rsidR="00C643EF" w:rsidRPr="00C26AE3" w:rsidRDefault="00C643EF" w:rsidP="00266754">
      <w:pPr>
        <w:spacing w:after="0"/>
        <w:ind w:left="-5" w:right="51" w:firstLine="5"/>
        <w:rPr>
          <w:b/>
          <w:color w:val="FF0000"/>
          <w:sz w:val="18"/>
          <w:szCs w:val="18"/>
        </w:rPr>
      </w:pPr>
      <w:r w:rsidRPr="00C26AE3">
        <w:rPr>
          <w:noProof/>
          <w:sz w:val="18"/>
          <w:szCs w:val="18"/>
          <w:lang w:eastAsia="sk-SK"/>
        </w:rPr>
        <w:drawing>
          <wp:inline distT="0" distB="0" distL="0" distR="0" wp14:anchorId="43A686C1" wp14:editId="668C6929">
            <wp:extent cx="6238875" cy="1895475"/>
            <wp:effectExtent l="0" t="0" r="9525" b="9525"/>
            <wp:docPr id="496" name="Picture 496"/>
            <wp:cNvGraphicFramePr/>
            <a:graphic xmlns:a="http://schemas.openxmlformats.org/drawingml/2006/main">
              <a:graphicData uri="http://schemas.openxmlformats.org/drawingml/2006/picture">
                <pic:pic xmlns:pic="http://schemas.openxmlformats.org/drawingml/2006/picture">
                  <pic:nvPicPr>
                    <pic:cNvPr id="496" name="Picture 496"/>
                    <pic:cNvPicPr/>
                  </pic:nvPicPr>
                  <pic:blipFill>
                    <a:blip r:embed="rId53"/>
                    <a:stretch>
                      <a:fillRect/>
                    </a:stretch>
                  </pic:blipFill>
                  <pic:spPr>
                    <a:xfrm>
                      <a:off x="0" y="0"/>
                      <a:ext cx="6240313" cy="1895912"/>
                    </a:xfrm>
                    <a:prstGeom prst="rect">
                      <a:avLst/>
                    </a:prstGeom>
                  </pic:spPr>
                </pic:pic>
              </a:graphicData>
            </a:graphic>
          </wp:inline>
        </w:drawing>
      </w:r>
    </w:p>
    <w:p w:rsidR="00C643EF" w:rsidRPr="00C26AE3" w:rsidRDefault="00C643EF" w:rsidP="00C643EF">
      <w:pPr>
        <w:spacing w:after="0"/>
        <w:ind w:left="-6" w:right="51"/>
        <w:rPr>
          <w:sz w:val="18"/>
          <w:szCs w:val="18"/>
        </w:rPr>
      </w:pPr>
      <w:r w:rsidRPr="00C26AE3">
        <w:rPr>
          <w:sz w:val="18"/>
          <w:szCs w:val="18"/>
        </w:rPr>
        <w:t xml:space="preserve">Place the options in the following order: </w:t>
      </w:r>
    </w:p>
    <w:p w:rsidR="00C643EF" w:rsidRPr="00C26AE3" w:rsidRDefault="00C643EF" w:rsidP="00C643EF">
      <w:pPr>
        <w:spacing w:after="0"/>
        <w:ind w:left="-6" w:right="51"/>
        <w:rPr>
          <w:b/>
          <w:color w:val="FF0000"/>
          <w:sz w:val="18"/>
          <w:szCs w:val="18"/>
        </w:rPr>
      </w:pPr>
      <w:r w:rsidRPr="00C26AE3">
        <w:rPr>
          <w:b/>
          <w:color w:val="FF0000"/>
          <w:sz w:val="18"/>
          <w:szCs w:val="18"/>
        </w:rPr>
        <w:t xml:space="preserve">[+] cables connecting rooms to wiring closets </w:t>
      </w:r>
    </w:p>
    <w:p w:rsidR="00C643EF" w:rsidRPr="00C26AE3" w:rsidRDefault="00C643EF" w:rsidP="00C643EF">
      <w:pPr>
        <w:spacing w:after="0"/>
        <w:ind w:left="-6" w:right="51"/>
        <w:rPr>
          <w:b/>
          <w:color w:val="FF0000"/>
          <w:sz w:val="18"/>
          <w:szCs w:val="18"/>
        </w:rPr>
      </w:pPr>
      <w:r w:rsidRPr="00C26AE3">
        <w:rPr>
          <w:b/>
          <w:color w:val="FF0000"/>
          <w:sz w:val="18"/>
          <w:szCs w:val="18"/>
        </w:rPr>
        <w:t xml:space="preserve">[+] desktop PC in a classroom </w:t>
      </w:r>
    </w:p>
    <w:p w:rsidR="00C643EF" w:rsidRPr="00C26AE3" w:rsidRDefault="00C643EF" w:rsidP="00C643EF">
      <w:pPr>
        <w:spacing w:after="0"/>
        <w:ind w:left="-6" w:right="51"/>
        <w:rPr>
          <w:b/>
          <w:color w:val="FF0000"/>
          <w:sz w:val="18"/>
          <w:szCs w:val="18"/>
        </w:rPr>
      </w:pPr>
      <w:r w:rsidRPr="00C26AE3">
        <w:rPr>
          <w:b/>
          <w:color w:val="FF0000"/>
          <w:sz w:val="18"/>
          <w:szCs w:val="18"/>
        </w:rPr>
        <w:t xml:space="preserve">[#] IP address of a server </w:t>
      </w:r>
    </w:p>
    <w:p w:rsidR="00C643EF" w:rsidRPr="00C26AE3" w:rsidRDefault="00C643EF" w:rsidP="00C643EF">
      <w:pPr>
        <w:spacing w:after="0"/>
        <w:ind w:left="-6" w:right="51"/>
        <w:rPr>
          <w:b/>
          <w:color w:val="FF0000"/>
          <w:sz w:val="18"/>
          <w:szCs w:val="18"/>
        </w:rPr>
      </w:pPr>
      <w:r w:rsidRPr="00C26AE3">
        <w:rPr>
          <w:b/>
          <w:color w:val="FF0000"/>
          <w:sz w:val="18"/>
          <w:szCs w:val="18"/>
        </w:rPr>
        <w:t>[#] a switch located in a classroom</w:t>
      </w:r>
    </w:p>
    <w:p w:rsidR="00C643EF" w:rsidRPr="00C26AE3" w:rsidRDefault="00C643EF" w:rsidP="00C643EF">
      <w:pPr>
        <w:rPr>
          <w:sz w:val="18"/>
          <w:szCs w:val="18"/>
        </w:rPr>
      </w:pPr>
    </w:p>
    <w:p w:rsidR="00C643EF" w:rsidRPr="00C26AE3" w:rsidRDefault="00C643EF" w:rsidP="00C643EF">
      <w:pPr>
        <w:pStyle w:val="Odsekzoznamu"/>
        <w:numPr>
          <w:ilvl w:val="0"/>
          <w:numId w:val="6"/>
        </w:numPr>
        <w:spacing w:after="0"/>
        <w:ind w:left="426" w:right="53"/>
        <w:rPr>
          <w:sz w:val="18"/>
          <w:szCs w:val="18"/>
        </w:rPr>
      </w:pPr>
      <w:r w:rsidRPr="00C26AE3">
        <w:rPr>
          <w:sz w:val="18"/>
          <w:szCs w:val="18"/>
        </w:rPr>
        <w:t>Why are the paired wires twisted in a CAT5 cable?</w:t>
      </w:r>
    </w:p>
    <w:p w:rsidR="00C643EF" w:rsidRPr="00C26AE3" w:rsidRDefault="00C643EF" w:rsidP="00C643EF">
      <w:pPr>
        <w:spacing w:after="0"/>
        <w:ind w:left="-6" w:right="3662" w:firstLine="714"/>
        <w:rPr>
          <w:sz w:val="18"/>
          <w:szCs w:val="18"/>
        </w:rPr>
      </w:pPr>
      <w:r w:rsidRPr="00C26AE3">
        <w:rPr>
          <w:b/>
          <w:color w:val="FF0000"/>
          <w:sz w:val="18"/>
          <w:szCs w:val="18"/>
        </w:rPr>
        <w:t>to provide eletromagnetic noise cancellation*</w:t>
      </w:r>
      <w:r w:rsidRPr="00C26AE3">
        <w:rPr>
          <w:sz w:val="18"/>
          <w:szCs w:val="18"/>
        </w:rPr>
        <w:t xml:space="preserve"> </w:t>
      </w:r>
    </w:p>
    <w:p w:rsidR="00C643EF" w:rsidRPr="00C26AE3" w:rsidRDefault="00C643EF" w:rsidP="00C643EF">
      <w:pPr>
        <w:spacing w:after="0"/>
        <w:ind w:left="-6" w:right="53"/>
        <w:rPr>
          <w:sz w:val="18"/>
          <w:szCs w:val="18"/>
        </w:rPr>
      </w:pPr>
    </w:p>
    <w:p w:rsidR="00C643EF" w:rsidRPr="00C26AE3" w:rsidRDefault="00C643EF" w:rsidP="00C643EF">
      <w:pPr>
        <w:pStyle w:val="Odsekzoznamu"/>
        <w:numPr>
          <w:ilvl w:val="0"/>
          <w:numId w:val="6"/>
        </w:numPr>
        <w:spacing w:after="0"/>
        <w:ind w:left="426" w:right="53"/>
        <w:rPr>
          <w:sz w:val="18"/>
          <w:szCs w:val="18"/>
        </w:rPr>
      </w:pPr>
      <w:r w:rsidRPr="00C26AE3">
        <w:rPr>
          <w:sz w:val="18"/>
          <w:szCs w:val="18"/>
        </w:rPr>
        <w:t>A medium-sized business is researching available options for connecting to the Internet. The company is looking for a high speed option with dedicated, symmetric access. Which connection type should the company choose?</w:t>
      </w:r>
    </w:p>
    <w:p w:rsidR="00C643EF" w:rsidRPr="00C26AE3" w:rsidRDefault="00C643EF" w:rsidP="00C643EF">
      <w:pPr>
        <w:spacing w:after="0"/>
        <w:ind w:left="-6" w:right="6071" w:firstLine="432"/>
        <w:rPr>
          <w:b/>
          <w:color w:val="FF0000"/>
          <w:sz w:val="18"/>
          <w:szCs w:val="18"/>
        </w:rPr>
      </w:pPr>
      <w:r w:rsidRPr="00C26AE3">
        <w:rPr>
          <w:b/>
          <w:color w:val="FF0000"/>
          <w:sz w:val="18"/>
          <w:szCs w:val="18"/>
        </w:rPr>
        <w:t xml:space="preserve">leased line* </w:t>
      </w:r>
    </w:p>
    <w:p w:rsidR="00C643EF" w:rsidRPr="00C26AE3" w:rsidRDefault="00C717ED" w:rsidP="00C643EF">
      <w:pPr>
        <w:rPr>
          <w:sz w:val="18"/>
          <w:szCs w:val="18"/>
        </w:rPr>
      </w:pPr>
      <w:r>
        <w:rPr>
          <w:noProof/>
          <w:lang w:eastAsia="sk-SK"/>
        </w:rPr>
        <w:drawing>
          <wp:anchor distT="0" distB="0" distL="114300" distR="114300" simplePos="0" relativeHeight="251684864" behindDoc="1" locked="0" layoutInCell="1" allowOverlap="1" wp14:anchorId="2CB1F910" wp14:editId="42ACA78A">
            <wp:simplePos x="0" y="0"/>
            <wp:positionH relativeFrom="column">
              <wp:posOffset>3772535</wp:posOffset>
            </wp:positionH>
            <wp:positionV relativeFrom="paragraph">
              <wp:posOffset>146685</wp:posOffset>
            </wp:positionV>
            <wp:extent cx="2646680" cy="1386840"/>
            <wp:effectExtent l="0" t="0" r="1270" b="3810"/>
            <wp:wrapTight wrapText="bothSides">
              <wp:wrapPolygon edited="0">
                <wp:start x="0" y="0"/>
                <wp:lineTo x="0" y="21363"/>
                <wp:lineTo x="21455" y="21363"/>
                <wp:lineTo x="21455" y="0"/>
                <wp:lineTo x="0" y="0"/>
              </wp:wrapPolygon>
            </wp:wrapTight>
            <wp:docPr id="25" name="Obrázok 25" descr="https://lh5.googleusercontent.com/-rnnlfoDU6pk/U5vXILzmoOI/AAAAAAAABgU/91j2L0mbPrA/w454-h238-no/p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rnnlfoDU6pk/U5vXILzmoOI/AAAAAAAABgU/91j2L0mbPrA/w454-h238-no/p4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46680" cy="13868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643EF" w:rsidRPr="00C26AE3" w:rsidRDefault="00C643EF" w:rsidP="00C643EF">
      <w:pPr>
        <w:pStyle w:val="Odsekzoznamu"/>
        <w:numPr>
          <w:ilvl w:val="0"/>
          <w:numId w:val="6"/>
        </w:numPr>
        <w:spacing w:after="204"/>
        <w:ind w:left="426" w:right="53"/>
        <w:rPr>
          <w:sz w:val="18"/>
          <w:szCs w:val="18"/>
        </w:rPr>
      </w:pPr>
      <w:r w:rsidRPr="00C26AE3">
        <w:rPr>
          <w:sz w:val="18"/>
          <w:szCs w:val="18"/>
        </w:rPr>
        <w:t>Refer to the exhibit. What will be the result of entering this configuration the next time a network administrator connects a console cable to the router and no additional commands have been entered?</w:t>
      </w:r>
    </w:p>
    <w:p w:rsidR="00C643EF" w:rsidRPr="00C26AE3" w:rsidRDefault="00C643EF" w:rsidP="00C643EF">
      <w:pPr>
        <w:pStyle w:val="Odsekzoznamu"/>
        <w:rPr>
          <w:b/>
          <w:color w:val="FF0000"/>
          <w:sz w:val="18"/>
          <w:szCs w:val="18"/>
        </w:rPr>
      </w:pPr>
      <w:r w:rsidRPr="00C26AE3">
        <w:rPr>
          <w:b/>
          <w:color w:val="FF0000"/>
          <w:sz w:val="18"/>
          <w:szCs w:val="18"/>
        </w:rPr>
        <w:t xml:space="preserve">The administrator will be presented with the R1&gt; prompt.* </w:t>
      </w:r>
    </w:p>
    <w:p w:rsidR="00C643EF" w:rsidRPr="00C26AE3" w:rsidRDefault="00C643EF" w:rsidP="00C643EF">
      <w:pPr>
        <w:pStyle w:val="Odsekzoznamu"/>
        <w:rPr>
          <w:b/>
          <w:color w:val="FF0000"/>
          <w:sz w:val="18"/>
          <w:szCs w:val="18"/>
        </w:rPr>
      </w:pPr>
    </w:p>
    <w:p w:rsidR="00C643EF" w:rsidRPr="00C26AE3" w:rsidRDefault="00C643EF" w:rsidP="00C643EF">
      <w:pPr>
        <w:pStyle w:val="Odsekzoznamu"/>
        <w:rPr>
          <w:b/>
          <w:color w:val="FF0000"/>
          <w:sz w:val="18"/>
          <w:szCs w:val="18"/>
        </w:rPr>
      </w:pPr>
    </w:p>
    <w:p w:rsidR="00C643EF" w:rsidRPr="00C26AE3" w:rsidRDefault="00C643EF" w:rsidP="00C643EF">
      <w:pPr>
        <w:pStyle w:val="Odsekzoznamu"/>
        <w:rPr>
          <w:b/>
          <w:color w:val="FF0000"/>
          <w:sz w:val="18"/>
          <w:szCs w:val="18"/>
        </w:rPr>
      </w:pPr>
    </w:p>
    <w:p w:rsidR="00C643EF" w:rsidRPr="00C26AE3" w:rsidRDefault="00C643EF" w:rsidP="00C643EF">
      <w:pPr>
        <w:pStyle w:val="Odsekzoznamu"/>
        <w:rPr>
          <w:b/>
          <w:color w:val="FF0000"/>
          <w:sz w:val="18"/>
          <w:szCs w:val="18"/>
        </w:rPr>
      </w:pPr>
    </w:p>
    <w:p w:rsidR="00C643EF" w:rsidRPr="00C26AE3" w:rsidRDefault="00C643EF" w:rsidP="00C643EF">
      <w:pPr>
        <w:pStyle w:val="Odsekzoznamu"/>
        <w:rPr>
          <w:b/>
          <w:color w:val="FF0000"/>
          <w:sz w:val="18"/>
          <w:szCs w:val="18"/>
        </w:rPr>
      </w:pPr>
    </w:p>
    <w:p w:rsidR="00C643EF" w:rsidRPr="00C26AE3" w:rsidRDefault="00C643EF" w:rsidP="00C643EF">
      <w:pPr>
        <w:pStyle w:val="Odsekzoznamu"/>
        <w:numPr>
          <w:ilvl w:val="0"/>
          <w:numId w:val="6"/>
        </w:numPr>
        <w:spacing w:after="0"/>
        <w:ind w:left="426" w:right="53"/>
        <w:rPr>
          <w:sz w:val="18"/>
          <w:szCs w:val="18"/>
        </w:rPr>
      </w:pPr>
      <w:r w:rsidRPr="00C26AE3">
        <w:rPr>
          <w:sz w:val="18"/>
          <w:szCs w:val="18"/>
        </w:rPr>
        <w:t>The ARP table in a switch maps which two types of address together?</w:t>
      </w:r>
    </w:p>
    <w:p w:rsidR="00C643EF" w:rsidRPr="00C26AE3" w:rsidRDefault="00C643EF" w:rsidP="00C643EF">
      <w:pPr>
        <w:spacing w:after="0"/>
        <w:ind w:left="-5" w:right="53" w:firstLine="713"/>
        <w:rPr>
          <w:b/>
          <w:color w:val="FF0000"/>
          <w:sz w:val="18"/>
          <w:szCs w:val="18"/>
        </w:rPr>
      </w:pPr>
      <w:r w:rsidRPr="00C26AE3">
        <w:rPr>
          <w:b/>
          <w:color w:val="FF0000"/>
          <w:sz w:val="18"/>
          <w:szCs w:val="18"/>
        </w:rPr>
        <w:t>Layer 3 address to a Layer 2 address*</w:t>
      </w:r>
    </w:p>
    <w:p w:rsidR="00C643EF" w:rsidRPr="00C26AE3" w:rsidRDefault="00C643EF" w:rsidP="00C643EF">
      <w:pPr>
        <w:spacing w:after="0"/>
        <w:ind w:left="-5" w:right="53"/>
        <w:rPr>
          <w:sz w:val="18"/>
          <w:szCs w:val="18"/>
        </w:rPr>
      </w:pPr>
    </w:p>
    <w:p w:rsidR="00C643EF" w:rsidRPr="00C26AE3" w:rsidRDefault="00C643EF" w:rsidP="00C643EF">
      <w:pPr>
        <w:pStyle w:val="Odsekzoznamu"/>
        <w:numPr>
          <w:ilvl w:val="0"/>
          <w:numId w:val="6"/>
        </w:numPr>
        <w:spacing w:after="0"/>
        <w:ind w:left="426" w:right="53"/>
        <w:rPr>
          <w:sz w:val="18"/>
          <w:szCs w:val="18"/>
        </w:rPr>
      </w:pPr>
      <w:r w:rsidRPr="00C26AE3">
        <w:rPr>
          <w:sz w:val="18"/>
          <w:szCs w:val="18"/>
        </w:rPr>
        <w:t>Which is a function of the show ip route command when used as a tool for troubleshooting network connectivity?</w:t>
      </w:r>
    </w:p>
    <w:p w:rsidR="00C643EF" w:rsidRPr="00C26AE3" w:rsidRDefault="00C643EF" w:rsidP="00C643EF">
      <w:pPr>
        <w:spacing w:after="0"/>
        <w:ind w:left="-5" w:right="53" w:firstLine="713"/>
        <w:rPr>
          <w:b/>
          <w:color w:val="FF0000"/>
          <w:sz w:val="18"/>
          <w:szCs w:val="18"/>
        </w:rPr>
      </w:pPr>
      <w:r w:rsidRPr="00C26AE3">
        <w:rPr>
          <w:b/>
          <w:color w:val="FF0000"/>
          <w:sz w:val="18"/>
          <w:szCs w:val="18"/>
        </w:rPr>
        <w:t>shows the IP address of the next hop router for each route*</w:t>
      </w:r>
    </w:p>
    <w:p w:rsidR="00C643EF" w:rsidRPr="00C26AE3" w:rsidRDefault="00C717ED" w:rsidP="00C643EF">
      <w:pPr>
        <w:pStyle w:val="Odsekzoznamu"/>
        <w:ind w:left="0"/>
        <w:rPr>
          <w:b/>
          <w:sz w:val="18"/>
          <w:szCs w:val="18"/>
        </w:rPr>
      </w:pPr>
      <w:r>
        <w:rPr>
          <w:noProof/>
          <w:lang w:eastAsia="sk-SK"/>
        </w:rPr>
        <w:drawing>
          <wp:anchor distT="0" distB="0" distL="114300" distR="114300" simplePos="0" relativeHeight="251685888" behindDoc="1" locked="0" layoutInCell="1" allowOverlap="1" wp14:anchorId="0965F3A4" wp14:editId="2740989F">
            <wp:simplePos x="0" y="0"/>
            <wp:positionH relativeFrom="column">
              <wp:posOffset>2999740</wp:posOffset>
            </wp:positionH>
            <wp:positionV relativeFrom="paragraph">
              <wp:posOffset>147955</wp:posOffset>
            </wp:positionV>
            <wp:extent cx="3418840" cy="1193800"/>
            <wp:effectExtent l="0" t="0" r="0" b="6350"/>
            <wp:wrapTight wrapText="bothSides">
              <wp:wrapPolygon edited="0">
                <wp:start x="0" y="0"/>
                <wp:lineTo x="0" y="21370"/>
                <wp:lineTo x="21423" y="21370"/>
                <wp:lineTo x="21423" y="0"/>
                <wp:lineTo x="0" y="0"/>
              </wp:wrapPolygon>
            </wp:wrapTight>
            <wp:docPr id="26" name="Obrázok 26" descr="https://lh6.googleusercontent.com/-KXfLQ_LZ5ck/U5vVnpc3geI/AAAAAAAABfQ/q1qN6fc4I54/w488-h170-no/p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KXfLQ_LZ5ck/U5vVnpc3geI/AAAAAAAABfQ/q1qN6fc4I54/w488-h170-no/p5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18840" cy="1193800"/>
                    </a:xfrm>
                    <a:prstGeom prst="rect">
                      <a:avLst/>
                    </a:prstGeom>
                    <a:noFill/>
                    <a:ln>
                      <a:noFill/>
                    </a:ln>
                  </pic:spPr>
                </pic:pic>
              </a:graphicData>
            </a:graphic>
          </wp:anchor>
        </w:drawing>
      </w:r>
    </w:p>
    <w:p w:rsidR="006C3AAD" w:rsidRPr="00C26AE3" w:rsidRDefault="006C3AAD" w:rsidP="006C3AAD">
      <w:pPr>
        <w:pStyle w:val="Odsekzoznamu"/>
        <w:numPr>
          <w:ilvl w:val="0"/>
          <w:numId w:val="6"/>
        </w:numPr>
        <w:spacing w:after="207"/>
        <w:ind w:left="426" w:right="53"/>
        <w:rPr>
          <w:sz w:val="18"/>
          <w:szCs w:val="18"/>
        </w:rPr>
      </w:pPr>
      <w:r w:rsidRPr="00C26AE3">
        <w:rPr>
          <w:sz w:val="18"/>
          <w:szCs w:val="18"/>
        </w:rPr>
        <w:t>Refer to the graphic. What is the effect of setting the security mode to WEP on the Linksys integrated router?</w:t>
      </w:r>
    </w:p>
    <w:p w:rsidR="006C3AAD" w:rsidRPr="00C26AE3" w:rsidRDefault="006C3AAD" w:rsidP="006C3AAD">
      <w:pPr>
        <w:pStyle w:val="Odsekzoznamu"/>
        <w:ind w:left="0"/>
        <w:rPr>
          <w:b/>
          <w:color w:val="FF0000"/>
          <w:sz w:val="18"/>
          <w:szCs w:val="18"/>
        </w:rPr>
      </w:pPr>
      <w:r w:rsidRPr="00C26AE3">
        <w:rPr>
          <w:b/>
          <w:color w:val="FF0000"/>
          <w:sz w:val="18"/>
          <w:szCs w:val="18"/>
        </w:rPr>
        <w:t xml:space="preserve">It encrypts data between the wireless client and the access point.* </w:t>
      </w:r>
    </w:p>
    <w:p w:rsidR="006C3AAD" w:rsidRPr="00C26AE3" w:rsidRDefault="006C3AAD" w:rsidP="006C3AAD">
      <w:pPr>
        <w:pStyle w:val="Odsekzoznamu"/>
        <w:ind w:left="0"/>
        <w:rPr>
          <w:b/>
          <w:color w:val="FF0000"/>
          <w:sz w:val="18"/>
          <w:szCs w:val="18"/>
        </w:rPr>
      </w:pPr>
    </w:p>
    <w:p w:rsidR="006C3AAD" w:rsidRPr="00C26AE3" w:rsidRDefault="006C3AAD" w:rsidP="006C3AAD">
      <w:pPr>
        <w:pStyle w:val="Odsekzoznamu"/>
        <w:ind w:left="0"/>
        <w:rPr>
          <w:b/>
          <w:color w:val="FF0000"/>
          <w:sz w:val="18"/>
          <w:szCs w:val="18"/>
        </w:rPr>
      </w:pPr>
    </w:p>
    <w:p w:rsidR="006C3AAD" w:rsidRPr="00C26AE3" w:rsidRDefault="006C3AAD" w:rsidP="006C3AAD">
      <w:pPr>
        <w:pStyle w:val="Odsekzoznamu"/>
        <w:ind w:left="0"/>
        <w:rPr>
          <w:b/>
          <w:color w:val="FF0000"/>
          <w:sz w:val="18"/>
          <w:szCs w:val="18"/>
        </w:rPr>
      </w:pPr>
    </w:p>
    <w:p w:rsidR="006C3AAD" w:rsidRDefault="006C3AAD" w:rsidP="00D96C70">
      <w:pPr>
        <w:pStyle w:val="Odsekzoznamu"/>
        <w:ind w:left="426"/>
        <w:rPr>
          <w:b/>
          <w:color w:val="FF0000"/>
          <w:sz w:val="18"/>
          <w:szCs w:val="18"/>
        </w:rPr>
      </w:pPr>
    </w:p>
    <w:p w:rsidR="00D96C70" w:rsidRDefault="00D96C70" w:rsidP="00D96C70">
      <w:pPr>
        <w:pStyle w:val="Odsekzoznamu"/>
        <w:ind w:left="426"/>
        <w:rPr>
          <w:b/>
          <w:color w:val="FF0000"/>
          <w:sz w:val="18"/>
          <w:szCs w:val="18"/>
        </w:rPr>
      </w:pPr>
    </w:p>
    <w:p w:rsidR="00D96C70" w:rsidRDefault="00D96C70" w:rsidP="00D96C70">
      <w:pPr>
        <w:pStyle w:val="Odsekzoznamu"/>
        <w:ind w:left="426"/>
        <w:rPr>
          <w:b/>
          <w:color w:val="FF0000"/>
          <w:sz w:val="18"/>
          <w:szCs w:val="18"/>
        </w:rPr>
      </w:pPr>
    </w:p>
    <w:p w:rsidR="00D96C70" w:rsidRDefault="00D96C70" w:rsidP="00D96C70">
      <w:pPr>
        <w:pStyle w:val="Odsekzoznamu"/>
        <w:ind w:left="426"/>
        <w:rPr>
          <w:b/>
          <w:color w:val="FF0000"/>
          <w:sz w:val="18"/>
          <w:szCs w:val="18"/>
        </w:rPr>
      </w:pPr>
    </w:p>
    <w:p w:rsidR="00D96C70" w:rsidRDefault="00D96C70" w:rsidP="00D96C70">
      <w:pPr>
        <w:pStyle w:val="Odsekzoznamu"/>
        <w:ind w:left="426"/>
        <w:rPr>
          <w:b/>
          <w:color w:val="FF0000"/>
          <w:sz w:val="18"/>
          <w:szCs w:val="18"/>
        </w:rPr>
      </w:pPr>
    </w:p>
    <w:p w:rsidR="00D96C70" w:rsidRDefault="00D96C70" w:rsidP="00D96C70">
      <w:pPr>
        <w:pStyle w:val="Odsekzoznamu"/>
        <w:ind w:left="426"/>
        <w:rPr>
          <w:b/>
          <w:color w:val="FF0000"/>
          <w:sz w:val="18"/>
          <w:szCs w:val="18"/>
        </w:rPr>
      </w:pPr>
    </w:p>
    <w:p w:rsidR="00D96C70" w:rsidRDefault="00D96C70" w:rsidP="00D96C70">
      <w:pPr>
        <w:pStyle w:val="Odsekzoznamu"/>
        <w:ind w:left="426"/>
        <w:rPr>
          <w:b/>
          <w:color w:val="FF0000"/>
          <w:sz w:val="18"/>
          <w:szCs w:val="18"/>
        </w:rPr>
      </w:pPr>
    </w:p>
    <w:p w:rsidR="00D96C70" w:rsidRDefault="00D96C70" w:rsidP="00D96C70">
      <w:pPr>
        <w:pStyle w:val="Odsekzoznamu"/>
        <w:ind w:left="426"/>
        <w:rPr>
          <w:b/>
          <w:color w:val="FF0000"/>
          <w:sz w:val="18"/>
          <w:szCs w:val="18"/>
        </w:rPr>
      </w:pPr>
    </w:p>
    <w:p w:rsidR="00D96C70" w:rsidRDefault="00D96C70" w:rsidP="00D96C70">
      <w:pPr>
        <w:pStyle w:val="Odsekzoznamu"/>
        <w:ind w:left="426"/>
        <w:rPr>
          <w:b/>
          <w:color w:val="FF0000"/>
          <w:sz w:val="18"/>
          <w:szCs w:val="18"/>
        </w:rPr>
      </w:pPr>
    </w:p>
    <w:p w:rsidR="00D96C70" w:rsidRDefault="00D96C70" w:rsidP="00D96C70">
      <w:pPr>
        <w:pStyle w:val="Odsekzoznamu"/>
        <w:ind w:left="426"/>
        <w:rPr>
          <w:b/>
          <w:color w:val="FF0000"/>
          <w:sz w:val="18"/>
          <w:szCs w:val="18"/>
        </w:rPr>
      </w:pPr>
    </w:p>
    <w:p w:rsidR="00D96C70" w:rsidRDefault="00D96C70" w:rsidP="00D96C70">
      <w:pPr>
        <w:pStyle w:val="Odsekzoznamu"/>
        <w:ind w:left="426"/>
        <w:rPr>
          <w:b/>
          <w:color w:val="FF0000"/>
          <w:sz w:val="18"/>
          <w:szCs w:val="18"/>
        </w:rPr>
      </w:pPr>
    </w:p>
    <w:p w:rsidR="00D96C70" w:rsidRDefault="00D96C70" w:rsidP="00D96C70">
      <w:pPr>
        <w:pStyle w:val="Odsekzoznamu"/>
        <w:ind w:left="426"/>
        <w:rPr>
          <w:b/>
          <w:color w:val="FF0000"/>
          <w:sz w:val="18"/>
          <w:szCs w:val="18"/>
        </w:rPr>
      </w:pPr>
    </w:p>
    <w:p w:rsidR="00C717ED" w:rsidRDefault="00C717ED" w:rsidP="00D96C70">
      <w:pPr>
        <w:pStyle w:val="Odsekzoznamu"/>
        <w:ind w:left="426"/>
        <w:rPr>
          <w:b/>
          <w:color w:val="FF0000"/>
          <w:sz w:val="18"/>
          <w:szCs w:val="18"/>
        </w:rPr>
      </w:pPr>
    </w:p>
    <w:p w:rsidR="00C717ED" w:rsidRDefault="00C717ED" w:rsidP="00D96C70">
      <w:pPr>
        <w:pStyle w:val="Odsekzoznamu"/>
        <w:ind w:left="426"/>
        <w:rPr>
          <w:b/>
          <w:color w:val="FF0000"/>
          <w:sz w:val="18"/>
          <w:szCs w:val="18"/>
        </w:rPr>
      </w:pPr>
    </w:p>
    <w:p w:rsidR="00D96C70" w:rsidRDefault="00D96C70" w:rsidP="00D96C70">
      <w:pPr>
        <w:pStyle w:val="Odsekzoznamu"/>
        <w:ind w:left="426"/>
        <w:rPr>
          <w:b/>
          <w:color w:val="FF0000"/>
          <w:sz w:val="18"/>
          <w:szCs w:val="18"/>
        </w:rPr>
      </w:pPr>
    </w:p>
    <w:p w:rsidR="00D96C70" w:rsidRPr="00C26AE3" w:rsidRDefault="00D96C70" w:rsidP="00D96C70">
      <w:pPr>
        <w:pStyle w:val="Odsekzoznamu"/>
        <w:numPr>
          <w:ilvl w:val="0"/>
          <w:numId w:val="6"/>
        </w:numPr>
        <w:ind w:left="426"/>
        <w:rPr>
          <w:b/>
          <w:color w:val="FF0000"/>
          <w:sz w:val="18"/>
          <w:szCs w:val="18"/>
        </w:rPr>
      </w:pPr>
    </w:p>
    <w:p w:rsidR="006C3AAD" w:rsidRPr="00C26AE3" w:rsidRDefault="006C3AAD" w:rsidP="006C3AAD">
      <w:pPr>
        <w:pStyle w:val="Odsekzoznamu"/>
        <w:ind w:left="0"/>
        <w:rPr>
          <w:b/>
          <w:sz w:val="18"/>
          <w:szCs w:val="18"/>
        </w:rPr>
      </w:pPr>
      <w:r w:rsidRPr="00C26AE3">
        <w:rPr>
          <w:noProof/>
          <w:sz w:val="18"/>
          <w:szCs w:val="18"/>
          <w:lang w:eastAsia="sk-SK"/>
        </w:rPr>
        <w:drawing>
          <wp:inline distT="0" distB="0" distL="0" distR="0" wp14:anchorId="543B9648" wp14:editId="0D013AF3">
            <wp:extent cx="5331313" cy="1092059"/>
            <wp:effectExtent l="0" t="0" r="0" b="0"/>
            <wp:docPr id="581" name="Picture 58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56"/>
                    <a:stretch>
                      <a:fillRect/>
                    </a:stretch>
                  </pic:blipFill>
                  <pic:spPr>
                    <a:xfrm>
                      <a:off x="0" y="0"/>
                      <a:ext cx="5331313" cy="1092059"/>
                    </a:xfrm>
                    <a:prstGeom prst="rect">
                      <a:avLst/>
                    </a:prstGeom>
                  </pic:spPr>
                </pic:pic>
              </a:graphicData>
            </a:graphic>
          </wp:inline>
        </w:drawing>
      </w:r>
      <w:r w:rsidRPr="00C26AE3">
        <w:rPr>
          <w:noProof/>
          <w:sz w:val="18"/>
          <w:szCs w:val="18"/>
          <w:lang w:eastAsia="sk-SK"/>
        </w:rPr>
        <w:drawing>
          <wp:inline distT="0" distB="0" distL="0" distR="0" wp14:anchorId="7986E5C2" wp14:editId="47293238">
            <wp:extent cx="5331313" cy="1092059"/>
            <wp:effectExtent l="0" t="0" r="0" b="0"/>
            <wp:docPr id="582" name="Picture 582"/>
            <wp:cNvGraphicFramePr/>
            <a:graphic xmlns:a="http://schemas.openxmlformats.org/drawingml/2006/main">
              <a:graphicData uri="http://schemas.openxmlformats.org/drawingml/2006/picture">
                <pic:pic xmlns:pic="http://schemas.openxmlformats.org/drawingml/2006/picture">
                  <pic:nvPicPr>
                    <pic:cNvPr id="582" name="Picture 582"/>
                    <pic:cNvPicPr/>
                  </pic:nvPicPr>
                  <pic:blipFill>
                    <a:blip r:embed="rId57"/>
                    <a:stretch>
                      <a:fillRect/>
                    </a:stretch>
                  </pic:blipFill>
                  <pic:spPr>
                    <a:xfrm>
                      <a:off x="0" y="0"/>
                      <a:ext cx="5331313" cy="1092059"/>
                    </a:xfrm>
                    <a:prstGeom prst="rect">
                      <a:avLst/>
                    </a:prstGeom>
                  </pic:spPr>
                </pic:pic>
              </a:graphicData>
            </a:graphic>
          </wp:inline>
        </w:drawing>
      </w:r>
    </w:p>
    <w:p w:rsidR="006C3AAD" w:rsidRPr="00C26AE3" w:rsidRDefault="006C3AAD" w:rsidP="006C3AAD">
      <w:pPr>
        <w:pStyle w:val="Odsekzoznamu"/>
        <w:ind w:left="0"/>
        <w:rPr>
          <w:b/>
          <w:sz w:val="18"/>
          <w:szCs w:val="18"/>
        </w:rPr>
      </w:pPr>
    </w:p>
    <w:p w:rsidR="006C3AAD" w:rsidRPr="00C26AE3" w:rsidRDefault="006C3AAD" w:rsidP="006C3AAD">
      <w:pPr>
        <w:pStyle w:val="Odsekzoznamu"/>
        <w:numPr>
          <w:ilvl w:val="0"/>
          <w:numId w:val="6"/>
        </w:numPr>
        <w:spacing w:after="0"/>
        <w:ind w:left="426" w:right="53"/>
        <w:rPr>
          <w:sz w:val="18"/>
          <w:szCs w:val="18"/>
        </w:rPr>
      </w:pPr>
      <w:r w:rsidRPr="00C26AE3">
        <w:rPr>
          <w:sz w:val="18"/>
          <w:szCs w:val="18"/>
        </w:rPr>
        <w:t>What are two actions performed by a Cisco switch? (Choose two.)</w:t>
      </w:r>
    </w:p>
    <w:p w:rsidR="00C717ED" w:rsidRDefault="006C3AAD" w:rsidP="006C3AAD">
      <w:pPr>
        <w:spacing w:after="0"/>
        <w:ind w:left="426" w:right="1961"/>
        <w:rPr>
          <w:color w:val="FF0000"/>
          <w:sz w:val="18"/>
          <w:szCs w:val="18"/>
        </w:rPr>
      </w:pPr>
      <w:r w:rsidRPr="00C26AE3">
        <w:rPr>
          <w:b/>
          <w:color w:val="FF0000"/>
          <w:sz w:val="18"/>
          <w:szCs w:val="18"/>
        </w:rPr>
        <w:t>utilizing the MAC address table to forward frames via the destination MAC address*</w:t>
      </w:r>
      <w:r w:rsidRPr="00C26AE3">
        <w:rPr>
          <w:color w:val="FF0000"/>
          <w:sz w:val="18"/>
          <w:szCs w:val="18"/>
        </w:rPr>
        <w:t xml:space="preserve"> </w:t>
      </w:r>
    </w:p>
    <w:p w:rsidR="006C3AAD" w:rsidRPr="00C26AE3" w:rsidRDefault="006C3AAD" w:rsidP="006C3AAD">
      <w:pPr>
        <w:spacing w:after="0"/>
        <w:ind w:left="426" w:right="1961"/>
        <w:rPr>
          <w:sz w:val="18"/>
          <w:szCs w:val="18"/>
        </w:rPr>
      </w:pPr>
      <w:r w:rsidRPr="00C26AE3">
        <w:rPr>
          <w:b/>
          <w:color w:val="FF0000"/>
          <w:sz w:val="18"/>
          <w:szCs w:val="18"/>
        </w:rPr>
        <w:t>using the source MAC addresses of frames to build and maintain a MAC address table*</w:t>
      </w:r>
      <w:r w:rsidRPr="00C26AE3">
        <w:rPr>
          <w:color w:val="FF0000"/>
          <w:sz w:val="18"/>
          <w:szCs w:val="18"/>
        </w:rPr>
        <w:t xml:space="preserve"> </w:t>
      </w:r>
    </w:p>
    <w:p w:rsidR="00C643EF" w:rsidRPr="00C26AE3" w:rsidRDefault="00C717ED" w:rsidP="006C3AAD">
      <w:pPr>
        <w:pStyle w:val="Odsekzoznamu"/>
        <w:ind w:left="0"/>
        <w:rPr>
          <w:b/>
          <w:sz w:val="18"/>
          <w:szCs w:val="18"/>
        </w:rPr>
      </w:pPr>
      <w:r>
        <w:rPr>
          <w:noProof/>
          <w:lang w:eastAsia="sk-SK"/>
        </w:rPr>
        <w:drawing>
          <wp:anchor distT="0" distB="0" distL="114300" distR="114300" simplePos="0" relativeHeight="251686912" behindDoc="1" locked="0" layoutInCell="1" allowOverlap="1" wp14:anchorId="0DFD8992" wp14:editId="52936B1F">
            <wp:simplePos x="0" y="0"/>
            <wp:positionH relativeFrom="column">
              <wp:posOffset>2963545</wp:posOffset>
            </wp:positionH>
            <wp:positionV relativeFrom="paragraph">
              <wp:posOffset>35560</wp:posOffset>
            </wp:positionV>
            <wp:extent cx="3416935" cy="2448560"/>
            <wp:effectExtent l="0" t="0" r="0" b="8890"/>
            <wp:wrapTight wrapText="bothSides">
              <wp:wrapPolygon edited="0">
                <wp:start x="0" y="0"/>
                <wp:lineTo x="0" y="21510"/>
                <wp:lineTo x="21435" y="21510"/>
                <wp:lineTo x="21435" y="0"/>
                <wp:lineTo x="0" y="0"/>
              </wp:wrapPolygon>
            </wp:wrapTight>
            <wp:docPr id="27" name="Obrázok 27" descr="https://lh5.googleusercontent.com/-vW_dXRLTwu0/U5vXubaeD5I/AAAAAAAABg4/tGwDvUmL4QA/w740-h530-no/p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vW_dXRLTwu0/U5vXubaeD5I/AAAAAAAABg4/tGwDvUmL4QA/w740-h530-no/p55.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16935" cy="2448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3AAD" w:rsidRPr="00C26AE3" w:rsidRDefault="006C3AAD" w:rsidP="006C3AAD">
      <w:pPr>
        <w:pStyle w:val="Odsekzoznamu"/>
        <w:numPr>
          <w:ilvl w:val="0"/>
          <w:numId w:val="6"/>
        </w:numPr>
        <w:spacing w:after="204"/>
        <w:ind w:left="426" w:right="53"/>
        <w:rPr>
          <w:sz w:val="18"/>
          <w:szCs w:val="18"/>
        </w:rPr>
      </w:pPr>
      <w:r w:rsidRPr="00C26AE3">
        <w:rPr>
          <w:sz w:val="18"/>
          <w:szCs w:val="18"/>
        </w:rPr>
        <w:t>Refer to the exhibit. Using VLSM, what is the largest and smallest subnet mask required on this network in order to minimize address waste?</w:t>
      </w:r>
    </w:p>
    <w:p w:rsidR="006C3AAD" w:rsidRPr="00C26AE3" w:rsidRDefault="006C3AAD" w:rsidP="00D96C70">
      <w:pPr>
        <w:ind w:left="-5" w:right="53" w:firstLine="431"/>
        <w:rPr>
          <w:b/>
          <w:color w:val="FF0000"/>
          <w:sz w:val="18"/>
          <w:szCs w:val="18"/>
        </w:rPr>
      </w:pPr>
      <w:r w:rsidRPr="00C26AE3">
        <w:rPr>
          <w:b/>
          <w:color w:val="FF0000"/>
          <w:sz w:val="18"/>
          <w:szCs w:val="18"/>
        </w:rPr>
        <w:t>255.255.254.0 and 255.255.255.252*</w:t>
      </w:r>
      <w:r w:rsidR="00C717ED" w:rsidRPr="00C717ED">
        <w:t xml:space="preserve"> </w:t>
      </w:r>
    </w:p>
    <w:p w:rsidR="00C643EF" w:rsidRPr="00C26AE3" w:rsidRDefault="00C643EF" w:rsidP="00C643EF">
      <w:pPr>
        <w:rPr>
          <w:sz w:val="18"/>
          <w:szCs w:val="18"/>
        </w:rPr>
      </w:pPr>
    </w:p>
    <w:p w:rsidR="006C3AAD" w:rsidRPr="00C26AE3" w:rsidRDefault="006C3AAD" w:rsidP="00C643EF">
      <w:pPr>
        <w:rPr>
          <w:sz w:val="18"/>
          <w:szCs w:val="18"/>
        </w:rPr>
      </w:pPr>
    </w:p>
    <w:p w:rsidR="006C3AAD" w:rsidRPr="00C26AE3" w:rsidRDefault="006C3AAD" w:rsidP="00C643EF">
      <w:pPr>
        <w:rPr>
          <w:sz w:val="18"/>
          <w:szCs w:val="18"/>
        </w:rPr>
      </w:pPr>
    </w:p>
    <w:p w:rsidR="006C3AAD" w:rsidRPr="00C26AE3" w:rsidRDefault="006C3AAD" w:rsidP="00C643EF">
      <w:pPr>
        <w:rPr>
          <w:sz w:val="18"/>
          <w:szCs w:val="18"/>
        </w:rPr>
      </w:pPr>
    </w:p>
    <w:p w:rsidR="006C3AAD" w:rsidRDefault="006C3AAD" w:rsidP="00C643EF">
      <w:pPr>
        <w:rPr>
          <w:sz w:val="18"/>
          <w:szCs w:val="18"/>
        </w:rPr>
      </w:pPr>
    </w:p>
    <w:p w:rsidR="00D96C70" w:rsidRPr="00C26AE3" w:rsidRDefault="00D96C70" w:rsidP="00C643EF">
      <w:pPr>
        <w:rPr>
          <w:sz w:val="18"/>
          <w:szCs w:val="18"/>
        </w:rPr>
      </w:pPr>
    </w:p>
    <w:p w:rsidR="006C3AAD" w:rsidRPr="00C26AE3" w:rsidRDefault="006C3AAD" w:rsidP="006C3AAD">
      <w:pPr>
        <w:pStyle w:val="Odsekzoznamu"/>
        <w:numPr>
          <w:ilvl w:val="0"/>
          <w:numId w:val="6"/>
        </w:numPr>
        <w:ind w:left="426"/>
        <w:rPr>
          <w:sz w:val="18"/>
          <w:szCs w:val="18"/>
        </w:rPr>
      </w:pPr>
    </w:p>
    <w:p w:rsidR="006C3AAD" w:rsidRPr="00C26AE3" w:rsidRDefault="006C3AAD" w:rsidP="00C643EF">
      <w:pPr>
        <w:rPr>
          <w:sz w:val="18"/>
          <w:szCs w:val="18"/>
        </w:rPr>
      </w:pPr>
      <w:r w:rsidRPr="00C26AE3">
        <w:rPr>
          <w:noProof/>
          <w:sz w:val="18"/>
          <w:szCs w:val="18"/>
          <w:lang w:eastAsia="sk-SK"/>
        </w:rPr>
        <w:drawing>
          <wp:inline distT="0" distB="0" distL="0" distR="0" wp14:anchorId="5C2E42B6" wp14:editId="75C234ED">
            <wp:extent cx="4858373" cy="963076"/>
            <wp:effectExtent l="0" t="0" r="0" b="0"/>
            <wp:docPr id="604" name="Picture 604"/>
            <wp:cNvGraphicFramePr/>
            <a:graphic xmlns:a="http://schemas.openxmlformats.org/drawingml/2006/main">
              <a:graphicData uri="http://schemas.openxmlformats.org/drawingml/2006/picture">
                <pic:pic xmlns:pic="http://schemas.openxmlformats.org/drawingml/2006/picture">
                  <pic:nvPicPr>
                    <pic:cNvPr id="604" name="Picture 604"/>
                    <pic:cNvPicPr/>
                  </pic:nvPicPr>
                  <pic:blipFill>
                    <a:blip r:embed="rId59"/>
                    <a:stretch>
                      <a:fillRect/>
                    </a:stretch>
                  </pic:blipFill>
                  <pic:spPr>
                    <a:xfrm>
                      <a:off x="0" y="0"/>
                      <a:ext cx="4858373" cy="963076"/>
                    </a:xfrm>
                    <a:prstGeom prst="rect">
                      <a:avLst/>
                    </a:prstGeom>
                  </pic:spPr>
                </pic:pic>
              </a:graphicData>
            </a:graphic>
          </wp:inline>
        </w:drawing>
      </w:r>
    </w:p>
    <w:p w:rsidR="006C3AAD" w:rsidRPr="00C26AE3" w:rsidRDefault="006C3AAD" w:rsidP="006C3AAD">
      <w:pPr>
        <w:spacing w:after="0"/>
        <w:ind w:left="-6" w:right="53"/>
        <w:rPr>
          <w:sz w:val="18"/>
          <w:szCs w:val="18"/>
        </w:rPr>
      </w:pPr>
      <w:r w:rsidRPr="00C26AE3">
        <w:rPr>
          <w:sz w:val="18"/>
          <w:szCs w:val="18"/>
        </w:rPr>
        <w:t>Refer to the exhibit. An administrator is testing connectivity to a remote device with the IP address 10.1.1.1. What does the output of this command indicate?</w:t>
      </w:r>
    </w:p>
    <w:p w:rsidR="006C3AAD" w:rsidRPr="00C26AE3" w:rsidRDefault="006C3AAD" w:rsidP="006C3AAD">
      <w:pPr>
        <w:spacing w:after="0"/>
        <w:ind w:left="-6" w:right="2102"/>
        <w:rPr>
          <w:sz w:val="18"/>
          <w:szCs w:val="18"/>
        </w:rPr>
      </w:pPr>
      <w:r w:rsidRPr="00C26AE3">
        <w:rPr>
          <w:b/>
          <w:color w:val="FF0000"/>
          <w:sz w:val="18"/>
          <w:szCs w:val="18"/>
        </w:rPr>
        <w:t xml:space="preserve"> A router along the path did not have a route to the destination.*</w:t>
      </w:r>
      <w:r w:rsidRPr="00C26AE3">
        <w:rPr>
          <w:color w:val="FF0000"/>
          <w:sz w:val="18"/>
          <w:szCs w:val="18"/>
        </w:rPr>
        <w:t xml:space="preserve"> </w:t>
      </w:r>
    </w:p>
    <w:p w:rsidR="006C3AAD" w:rsidRPr="00C26AE3" w:rsidRDefault="006C3AAD" w:rsidP="006C3AAD">
      <w:pPr>
        <w:spacing w:after="0"/>
        <w:ind w:left="-6" w:right="53"/>
        <w:rPr>
          <w:sz w:val="18"/>
          <w:szCs w:val="18"/>
        </w:rPr>
      </w:pPr>
    </w:p>
    <w:p w:rsidR="006C3AAD" w:rsidRPr="00C26AE3" w:rsidRDefault="006C3AAD" w:rsidP="006C3AAD">
      <w:pPr>
        <w:pStyle w:val="Odsekzoznamu"/>
        <w:numPr>
          <w:ilvl w:val="0"/>
          <w:numId w:val="6"/>
        </w:numPr>
        <w:spacing w:after="0"/>
        <w:ind w:left="426" w:right="53"/>
        <w:rPr>
          <w:sz w:val="18"/>
          <w:szCs w:val="18"/>
        </w:rPr>
      </w:pPr>
      <w:r w:rsidRPr="00C26AE3">
        <w:rPr>
          <w:sz w:val="18"/>
          <w:szCs w:val="18"/>
        </w:rPr>
        <w:t>What is one purpose of the TCP three-way handshake?</w:t>
      </w:r>
    </w:p>
    <w:p w:rsidR="006C3AAD" w:rsidRPr="00C26AE3" w:rsidRDefault="006C3AAD" w:rsidP="00D96C70">
      <w:pPr>
        <w:spacing w:after="0"/>
        <w:ind w:right="118" w:firstLine="426"/>
        <w:rPr>
          <w:sz w:val="18"/>
          <w:szCs w:val="18"/>
        </w:rPr>
      </w:pPr>
      <w:r w:rsidRPr="00C26AE3">
        <w:rPr>
          <w:b/>
          <w:color w:val="FF0000"/>
          <w:sz w:val="18"/>
          <w:szCs w:val="18"/>
        </w:rPr>
        <w:t>synchronizing sequence numbers between source and destination in preparation for data transfer*</w:t>
      </w:r>
      <w:r w:rsidRPr="00C26AE3">
        <w:rPr>
          <w:color w:val="FF0000"/>
          <w:sz w:val="18"/>
          <w:szCs w:val="18"/>
        </w:rPr>
        <w:t xml:space="preserve"> </w:t>
      </w:r>
    </w:p>
    <w:p w:rsidR="006C3AAD" w:rsidRPr="00C26AE3" w:rsidRDefault="00D96C70" w:rsidP="00C643EF">
      <w:pPr>
        <w:rPr>
          <w:sz w:val="18"/>
          <w:szCs w:val="18"/>
        </w:rPr>
      </w:pPr>
      <w:r w:rsidRPr="00C26AE3">
        <w:rPr>
          <w:noProof/>
          <w:sz w:val="18"/>
          <w:szCs w:val="18"/>
          <w:lang w:eastAsia="sk-SK"/>
        </w:rPr>
        <w:drawing>
          <wp:anchor distT="0" distB="0" distL="114300" distR="114300" simplePos="0" relativeHeight="251680768" behindDoc="1" locked="0" layoutInCell="1" allowOverlap="1" wp14:anchorId="2163B5E4" wp14:editId="0945B2A4">
            <wp:simplePos x="0" y="0"/>
            <wp:positionH relativeFrom="column">
              <wp:posOffset>3216828</wp:posOffset>
            </wp:positionH>
            <wp:positionV relativeFrom="paragraph">
              <wp:posOffset>14605</wp:posOffset>
            </wp:positionV>
            <wp:extent cx="3299460" cy="1812290"/>
            <wp:effectExtent l="0" t="0" r="0" b="0"/>
            <wp:wrapTight wrapText="bothSides">
              <wp:wrapPolygon edited="0">
                <wp:start x="0" y="0"/>
                <wp:lineTo x="0" y="21343"/>
                <wp:lineTo x="21450" y="21343"/>
                <wp:lineTo x="21450" y="0"/>
                <wp:lineTo x="0" y="0"/>
              </wp:wrapPolygon>
            </wp:wrapTight>
            <wp:docPr id="24" name="Obrázok 24" descr="http://www.ccna5.net/wp-content/uploads/201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cna5.net/wp-content/uploads/2013/11/1.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1933" t="3463" r="2609" b="2597"/>
                    <a:stretch/>
                  </pic:blipFill>
                  <pic:spPr bwMode="auto">
                    <a:xfrm>
                      <a:off x="0" y="0"/>
                      <a:ext cx="3299460" cy="18122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51216" w:rsidRPr="00C26AE3" w:rsidRDefault="00151216" w:rsidP="00151216">
      <w:pPr>
        <w:pStyle w:val="Normlnywebov"/>
        <w:numPr>
          <w:ilvl w:val="0"/>
          <w:numId w:val="6"/>
        </w:numPr>
        <w:shd w:val="clear" w:color="auto" w:fill="FFFFFF"/>
        <w:spacing w:before="0" w:beforeAutospacing="0" w:after="240" w:afterAutospacing="0" w:line="338" w:lineRule="atLeast"/>
        <w:ind w:left="426"/>
        <w:rPr>
          <w:rFonts w:ascii="Arial" w:hAnsi="Arial" w:cs="Arial"/>
          <w:color w:val="000000"/>
          <w:sz w:val="18"/>
          <w:szCs w:val="18"/>
        </w:rPr>
      </w:pPr>
      <w:r w:rsidRPr="00C26AE3">
        <w:rPr>
          <w:rStyle w:val="Siln"/>
          <w:rFonts w:ascii="Arial" w:hAnsi="Arial" w:cs="Arial"/>
          <w:color w:val="000000"/>
          <w:sz w:val="18"/>
          <w:szCs w:val="18"/>
        </w:rPr>
        <w:t>Refer to the exhibit. What is the maximum TIL value that is used to reach the destination www.cisco.com?</w:t>
      </w:r>
      <w:r w:rsidRPr="00C26AE3">
        <w:rPr>
          <w:rFonts w:ascii="Arial" w:hAnsi="Arial" w:cs="Arial"/>
          <w:color w:val="000000"/>
          <w:sz w:val="18"/>
          <w:szCs w:val="18"/>
        </w:rPr>
        <w:br/>
      </w:r>
      <w:r w:rsidRPr="00C26AE3">
        <w:rPr>
          <w:rStyle w:val="Siln"/>
          <w:rFonts w:ascii="Arial" w:hAnsi="Arial" w:cs="Arial"/>
          <w:color w:val="FF0000"/>
          <w:sz w:val="18"/>
          <w:szCs w:val="18"/>
        </w:rPr>
        <w:t>13*</w:t>
      </w:r>
      <w:r w:rsidRPr="00C26AE3">
        <w:rPr>
          <w:rFonts w:ascii="Arial" w:hAnsi="Arial" w:cs="Arial"/>
          <w:color w:val="FF0000"/>
          <w:sz w:val="18"/>
          <w:szCs w:val="18"/>
        </w:rPr>
        <w:br/>
      </w:r>
    </w:p>
    <w:p w:rsidR="00151216" w:rsidRPr="00C26AE3" w:rsidRDefault="00151216" w:rsidP="00151216">
      <w:pPr>
        <w:pStyle w:val="Normlnywebov"/>
        <w:numPr>
          <w:ilvl w:val="0"/>
          <w:numId w:val="6"/>
        </w:numPr>
        <w:shd w:val="clear" w:color="auto" w:fill="FFFFFF"/>
        <w:spacing w:before="0" w:beforeAutospacing="0" w:after="240" w:afterAutospacing="0" w:line="338" w:lineRule="atLeast"/>
        <w:ind w:left="426"/>
        <w:rPr>
          <w:rFonts w:ascii="Arial" w:hAnsi="Arial" w:cs="Arial"/>
          <w:color w:val="000000"/>
          <w:sz w:val="18"/>
          <w:szCs w:val="18"/>
        </w:rPr>
      </w:pPr>
      <w:r w:rsidRPr="00C26AE3">
        <w:rPr>
          <w:rStyle w:val="Siln"/>
          <w:rFonts w:ascii="Arial" w:hAnsi="Arial" w:cs="Arial"/>
          <w:color w:val="000000"/>
          <w:sz w:val="18"/>
          <w:szCs w:val="18"/>
        </w:rPr>
        <w:t>Which IPv4 address can be pinged to test the internal TCP/IP operation of a host?</w:t>
      </w:r>
      <w:r w:rsidRPr="00C26AE3">
        <w:rPr>
          <w:rFonts w:ascii="Arial" w:hAnsi="Arial" w:cs="Arial"/>
          <w:color w:val="000000"/>
          <w:sz w:val="18"/>
          <w:szCs w:val="18"/>
        </w:rPr>
        <w:br/>
      </w:r>
      <w:r w:rsidRPr="00C26AE3">
        <w:rPr>
          <w:rStyle w:val="Siln"/>
          <w:rFonts w:ascii="Arial" w:hAnsi="Arial" w:cs="Arial"/>
          <w:color w:val="3366FF"/>
          <w:sz w:val="18"/>
          <w:szCs w:val="18"/>
        </w:rPr>
        <w:t>127.0.0.1*</w:t>
      </w:r>
    </w:p>
    <w:p w:rsidR="00151216" w:rsidRPr="00C26AE3" w:rsidRDefault="00151216" w:rsidP="00151216">
      <w:pPr>
        <w:pStyle w:val="Normlnywebov"/>
        <w:numPr>
          <w:ilvl w:val="0"/>
          <w:numId w:val="6"/>
        </w:numPr>
        <w:shd w:val="clear" w:color="auto" w:fill="FFFFFF"/>
        <w:spacing w:before="0" w:beforeAutospacing="0" w:after="240" w:afterAutospacing="0" w:line="338" w:lineRule="atLeast"/>
        <w:ind w:left="426"/>
        <w:rPr>
          <w:rFonts w:ascii="Arial" w:hAnsi="Arial" w:cs="Arial"/>
          <w:color w:val="000000"/>
          <w:sz w:val="18"/>
          <w:szCs w:val="18"/>
        </w:rPr>
      </w:pPr>
      <w:r w:rsidRPr="00C26AE3">
        <w:rPr>
          <w:rStyle w:val="Siln"/>
          <w:rFonts w:ascii="Arial" w:hAnsi="Arial" w:cs="Arial"/>
          <w:color w:val="000000"/>
          <w:sz w:val="18"/>
          <w:szCs w:val="18"/>
        </w:rPr>
        <w:t>A host is accessing a Telnet server on a remote network. Which three functions are performed by intermediary network devices during this conversation? (Choose three.)</w:t>
      </w:r>
      <w:r w:rsidRPr="00C26AE3">
        <w:rPr>
          <w:rFonts w:ascii="Arial" w:hAnsi="Arial" w:cs="Arial"/>
          <w:color w:val="000000"/>
          <w:sz w:val="18"/>
          <w:szCs w:val="18"/>
        </w:rPr>
        <w:br/>
      </w:r>
      <w:r w:rsidRPr="00C26AE3">
        <w:rPr>
          <w:rStyle w:val="Siln"/>
          <w:rFonts w:ascii="Arial" w:hAnsi="Arial" w:cs="Arial"/>
          <w:color w:val="3366FF"/>
          <w:sz w:val="18"/>
          <w:szCs w:val="18"/>
        </w:rPr>
        <w:t>regenerating data signals*</w:t>
      </w:r>
      <w:r w:rsidRPr="00C26AE3">
        <w:rPr>
          <w:rFonts w:ascii="Arial" w:hAnsi="Arial" w:cs="Arial"/>
          <w:color w:val="000000"/>
          <w:sz w:val="18"/>
          <w:szCs w:val="18"/>
        </w:rPr>
        <w:br/>
      </w:r>
      <w:r w:rsidRPr="00C26AE3">
        <w:rPr>
          <w:rStyle w:val="Siln"/>
          <w:rFonts w:ascii="Arial" w:hAnsi="Arial" w:cs="Arial"/>
          <w:color w:val="3366FF"/>
          <w:sz w:val="18"/>
          <w:szCs w:val="18"/>
        </w:rPr>
        <w:t>applying security settings to control the ftow of data*</w:t>
      </w:r>
      <w:r w:rsidRPr="00C26AE3">
        <w:rPr>
          <w:rFonts w:ascii="Arial" w:hAnsi="Arial" w:cs="Arial"/>
          <w:color w:val="000000"/>
          <w:sz w:val="18"/>
          <w:szCs w:val="18"/>
        </w:rPr>
        <w:br/>
      </w:r>
      <w:r w:rsidRPr="00C26AE3">
        <w:rPr>
          <w:rStyle w:val="Siln"/>
          <w:rFonts w:ascii="Arial" w:hAnsi="Arial" w:cs="Arial"/>
          <w:color w:val="3366FF"/>
          <w:sz w:val="18"/>
          <w:szCs w:val="18"/>
        </w:rPr>
        <w:t>notifying other devices when errors occur*</w:t>
      </w:r>
    </w:p>
    <w:p w:rsidR="00151216" w:rsidRPr="00C26AE3" w:rsidRDefault="00151216" w:rsidP="00151216">
      <w:pPr>
        <w:pStyle w:val="Normlnywebov"/>
        <w:numPr>
          <w:ilvl w:val="0"/>
          <w:numId w:val="6"/>
        </w:numPr>
        <w:shd w:val="clear" w:color="auto" w:fill="FFFFFF"/>
        <w:spacing w:before="0" w:beforeAutospacing="0" w:after="240" w:afterAutospacing="0" w:line="338" w:lineRule="atLeast"/>
        <w:ind w:left="426"/>
        <w:rPr>
          <w:rStyle w:val="Siln"/>
          <w:rFonts w:ascii="Arial" w:hAnsi="Arial" w:cs="Arial"/>
          <w:b w:val="0"/>
          <w:bCs w:val="0"/>
          <w:color w:val="000000"/>
          <w:sz w:val="18"/>
          <w:szCs w:val="18"/>
        </w:rPr>
      </w:pPr>
      <w:r w:rsidRPr="00C26AE3">
        <w:rPr>
          <w:rStyle w:val="Siln"/>
          <w:rFonts w:ascii="Arial" w:hAnsi="Arial" w:cs="Arial"/>
          <w:color w:val="000000"/>
          <w:sz w:val="18"/>
          <w:szCs w:val="18"/>
        </w:rPr>
        <w:t>Which statement is true about DHCP operation?</w:t>
      </w:r>
      <w:r w:rsidRPr="00C26AE3">
        <w:rPr>
          <w:rFonts w:ascii="Arial" w:hAnsi="Arial" w:cs="Arial"/>
          <w:color w:val="000000"/>
          <w:sz w:val="18"/>
          <w:szCs w:val="18"/>
        </w:rPr>
        <w:br/>
      </w:r>
      <w:r w:rsidRPr="00C26AE3">
        <w:rPr>
          <w:rStyle w:val="Siln"/>
          <w:rFonts w:ascii="Arial" w:hAnsi="Arial" w:cs="Arial"/>
          <w:color w:val="3366FF"/>
          <w:sz w:val="18"/>
          <w:szCs w:val="18"/>
        </w:rPr>
        <w:t>When a device that is configured to use DHCP boots, the client broadcasts a</w:t>
      </w:r>
      <w:r w:rsidRPr="00C26AE3">
        <w:rPr>
          <w:rStyle w:val="Siln"/>
          <w:rFonts w:ascii="Arial" w:hAnsi="Arial" w:cs="Arial"/>
          <w:color w:val="3366FF"/>
          <w:sz w:val="18"/>
          <w:szCs w:val="18"/>
        </w:rPr>
        <w:br/>
        <w:t>DHCPDISCOVER message to identify any available DHCP servers on the networK.*</w:t>
      </w:r>
    </w:p>
    <w:p w:rsidR="00151216" w:rsidRPr="00C26AE3" w:rsidRDefault="00151216" w:rsidP="00151216">
      <w:pPr>
        <w:pStyle w:val="Normlnywebov"/>
        <w:numPr>
          <w:ilvl w:val="0"/>
          <w:numId w:val="6"/>
        </w:numPr>
        <w:shd w:val="clear" w:color="auto" w:fill="FFFFFF"/>
        <w:spacing w:before="0" w:beforeAutospacing="0" w:after="240" w:afterAutospacing="0" w:line="338" w:lineRule="atLeast"/>
        <w:ind w:left="426"/>
        <w:rPr>
          <w:rFonts w:ascii="Arial" w:hAnsi="Arial" w:cs="Arial"/>
          <w:color w:val="000000"/>
          <w:sz w:val="18"/>
          <w:szCs w:val="18"/>
        </w:rPr>
      </w:pPr>
      <w:r w:rsidRPr="00C26AE3">
        <w:rPr>
          <w:rStyle w:val="Siln"/>
          <w:rFonts w:ascii="Arial" w:hAnsi="Arial" w:cs="Arial"/>
          <w:color w:val="000000"/>
          <w:sz w:val="18"/>
          <w:szCs w:val="18"/>
        </w:rPr>
        <w:t>Which type of wireless security is easily compromised?</w:t>
      </w:r>
      <w:r w:rsidRPr="00C26AE3">
        <w:rPr>
          <w:rFonts w:ascii="Arial" w:hAnsi="Arial" w:cs="Arial"/>
          <w:color w:val="000000"/>
          <w:sz w:val="18"/>
          <w:szCs w:val="18"/>
        </w:rPr>
        <w:br/>
      </w:r>
      <w:r w:rsidRPr="00C26AE3">
        <w:rPr>
          <w:rStyle w:val="Siln"/>
          <w:rFonts w:ascii="Arial" w:hAnsi="Arial" w:cs="Arial"/>
          <w:color w:val="3366FF"/>
          <w:sz w:val="18"/>
          <w:szCs w:val="18"/>
        </w:rPr>
        <w:t>WEP*</w:t>
      </w:r>
    </w:p>
    <w:p w:rsidR="00151216" w:rsidRPr="00C26AE3" w:rsidRDefault="00151216" w:rsidP="00151216">
      <w:pPr>
        <w:pStyle w:val="Normlnywebov"/>
        <w:numPr>
          <w:ilvl w:val="0"/>
          <w:numId w:val="6"/>
        </w:numPr>
        <w:shd w:val="clear" w:color="auto" w:fill="FFFFFF"/>
        <w:spacing w:before="0" w:beforeAutospacing="0" w:after="240" w:afterAutospacing="0" w:line="338" w:lineRule="atLeast"/>
        <w:ind w:left="426"/>
        <w:rPr>
          <w:rFonts w:ascii="Arial" w:hAnsi="Arial" w:cs="Arial"/>
          <w:color w:val="000000"/>
          <w:sz w:val="18"/>
          <w:szCs w:val="18"/>
        </w:rPr>
      </w:pPr>
      <w:r w:rsidRPr="00C26AE3">
        <w:rPr>
          <w:rStyle w:val="Siln"/>
          <w:rFonts w:ascii="Arial" w:hAnsi="Arial" w:cs="Arial"/>
          <w:color w:val="000000"/>
          <w:sz w:val="18"/>
          <w:szCs w:val="18"/>
        </w:rPr>
        <w:t>What types of addresses make up the majority of addresses within the /8 block 1Pv4 bit space?</w:t>
      </w:r>
      <w:r w:rsidRPr="00C26AE3">
        <w:rPr>
          <w:rFonts w:ascii="Arial" w:hAnsi="Arial" w:cs="Arial"/>
          <w:color w:val="000000"/>
          <w:sz w:val="18"/>
          <w:szCs w:val="18"/>
        </w:rPr>
        <w:br/>
      </w:r>
      <w:r w:rsidRPr="00C26AE3">
        <w:rPr>
          <w:rStyle w:val="Siln"/>
          <w:rFonts w:ascii="Arial" w:hAnsi="Arial" w:cs="Arial"/>
          <w:color w:val="3366FF"/>
          <w:sz w:val="18"/>
          <w:szCs w:val="18"/>
        </w:rPr>
        <w:t>public addresses*</w:t>
      </w:r>
    </w:p>
    <w:p w:rsidR="00151216" w:rsidRPr="00C26AE3" w:rsidRDefault="00151216" w:rsidP="00151216">
      <w:pPr>
        <w:pStyle w:val="Normlnywebov"/>
        <w:numPr>
          <w:ilvl w:val="0"/>
          <w:numId w:val="6"/>
        </w:numPr>
        <w:shd w:val="clear" w:color="auto" w:fill="FFFFFF"/>
        <w:spacing w:before="0" w:beforeAutospacing="0" w:after="240" w:afterAutospacing="0" w:line="338" w:lineRule="atLeast"/>
        <w:ind w:left="426"/>
        <w:rPr>
          <w:rFonts w:ascii="Arial" w:hAnsi="Arial" w:cs="Arial"/>
          <w:color w:val="000000"/>
          <w:sz w:val="18"/>
          <w:szCs w:val="18"/>
        </w:rPr>
      </w:pPr>
      <w:r w:rsidRPr="00C26AE3">
        <w:rPr>
          <w:rStyle w:val="Siln"/>
          <w:rFonts w:ascii="Arial" w:hAnsi="Arial" w:cs="Arial"/>
          <w:color w:val="000000"/>
          <w:sz w:val="18"/>
          <w:szCs w:val="18"/>
        </w:rPr>
        <w:t>Which protocol supports rapid delivery of streaming media?</w:t>
      </w:r>
      <w:r w:rsidRPr="00C26AE3">
        <w:rPr>
          <w:rFonts w:ascii="Arial" w:hAnsi="Arial" w:cs="Arial"/>
          <w:color w:val="000000"/>
          <w:sz w:val="18"/>
          <w:szCs w:val="18"/>
        </w:rPr>
        <w:br/>
      </w:r>
      <w:r w:rsidRPr="00C26AE3">
        <w:rPr>
          <w:rStyle w:val="Siln"/>
          <w:rFonts w:ascii="Arial" w:hAnsi="Arial" w:cs="Arial"/>
          <w:color w:val="3366FF"/>
          <w:sz w:val="18"/>
          <w:szCs w:val="18"/>
        </w:rPr>
        <w:t>Transmission Control Protocol*</w:t>
      </w:r>
    </w:p>
    <w:p w:rsidR="00151216" w:rsidRPr="00C26AE3" w:rsidRDefault="00151216" w:rsidP="00151216">
      <w:pPr>
        <w:pStyle w:val="Normlnywebov"/>
        <w:numPr>
          <w:ilvl w:val="0"/>
          <w:numId w:val="6"/>
        </w:numPr>
        <w:shd w:val="clear" w:color="auto" w:fill="FFFFFF"/>
        <w:spacing w:before="0" w:beforeAutospacing="0" w:after="240" w:afterAutospacing="0" w:line="338" w:lineRule="atLeast"/>
        <w:ind w:left="426"/>
        <w:rPr>
          <w:rFonts w:ascii="Arial" w:hAnsi="Arial" w:cs="Arial"/>
          <w:color w:val="000000"/>
          <w:sz w:val="18"/>
          <w:szCs w:val="18"/>
        </w:rPr>
      </w:pPr>
      <w:r w:rsidRPr="00C26AE3">
        <w:rPr>
          <w:rStyle w:val="Siln"/>
          <w:rFonts w:ascii="Arial" w:hAnsi="Arial" w:cs="Arial"/>
          <w:color w:val="000000"/>
          <w:sz w:val="18"/>
          <w:szCs w:val="18"/>
        </w:rPr>
        <w:t>A network administrator notices that the throughput on the network appears lower than expected when compared to the end-to-end network bandwidth. Which three factors can</w:t>
      </w:r>
      <w:r w:rsidRPr="00C26AE3">
        <w:rPr>
          <w:rFonts w:ascii="Arial" w:hAnsi="Arial" w:cs="Arial"/>
          <w:color w:val="000000"/>
          <w:sz w:val="18"/>
          <w:szCs w:val="18"/>
        </w:rPr>
        <w:br/>
      </w:r>
      <w:r w:rsidRPr="00C26AE3">
        <w:rPr>
          <w:rStyle w:val="Siln"/>
          <w:rFonts w:ascii="Arial" w:hAnsi="Arial" w:cs="Arial"/>
          <w:color w:val="000000"/>
          <w:sz w:val="18"/>
          <w:szCs w:val="18"/>
        </w:rPr>
        <w:t>explain this difference? (Choose three.)</w:t>
      </w:r>
      <w:r w:rsidRPr="00C26AE3">
        <w:rPr>
          <w:rFonts w:ascii="Arial" w:hAnsi="Arial" w:cs="Arial"/>
          <w:color w:val="000000"/>
          <w:sz w:val="18"/>
          <w:szCs w:val="18"/>
        </w:rPr>
        <w:br/>
      </w:r>
      <w:r w:rsidRPr="00C26AE3">
        <w:rPr>
          <w:rStyle w:val="Siln"/>
          <w:rFonts w:ascii="Arial" w:hAnsi="Arial" w:cs="Arial"/>
          <w:color w:val="3366FF"/>
          <w:sz w:val="18"/>
          <w:szCs w:val="18"/>
        </w:rPr>
        <w:t>the amount of traffic*</w:t>
      </w:r>
      <w:r w:rsidRPr="00C26AE3">
        <w:rPr>
          <w:rFonts w:ascii="Arial" w:hAnsi="Arial" w:cs="Arial"/>
          <w:color w:val="000000"/>
          <w:sz w:val="18"/>
          <w:szCs w:val="18"/>
        </w:rPr>
        <w:br/>
      </w:r>
      <w:r w:rsidRPr="00C26AE3">
        <w:rPr>
          <w:rStyle w:val="Siln"/>
          <w:rFonts w:ascii="Arial" w:hAnsi="Arial" w:cs="Arial"/>
          <w:color w:val="3366FF"/>
          <w:sz w:val="18"/>
          <w:szCs w:val="18"/>
        </w:rPr>
        <w:t>the type of traffic*</w:t>
      </w:r>
      <w:r w:rsidRPr="00C26AE3">
        <w:rPr>
          <w:rFonts w:ascii="Arial" w:hAnsi="Arial" w:cs="Arial"/>
          <w:color w:val="000000"/>
          <w:sz w:val="18"/>
          <w:szCs w:val="18"/>
        </w:rPr>
        <w:br/>
      </w:r>
      <w:r w:rsidRPr="00C26AE3">
        <w:rPr>
          <w:rStyle w:val="Siln"/>
          <w:rFonts w:ascii="Arial" w:hAnsi="Arial" w:cs="Arial"/>
          <w:color w:val="3366FF"/>
          <w:sz w:val="18"/>
          <w:szCs w:val="18"/>
        </w:rPr>
        <w:t>the number and type of network devices that the data is crossing*</w:t>
      </w:r>
    </w:p>
    <w:p w:rsidR="00151216" w:rsidRPr="00C26AE3" w:rsidRDefault="00151216" w:rsidP="00151216">
      <w:pPr>
        <w:pStyle w:val="Normlnywebov"/>
        <w:numPr>
          <w:ilvl w:val="0"/>
          <w:numId w:val="6"/>
        </w:numPr>
        <w:shd w:val="clear" w:color="auto" w:fill="FFFFFF"/>
        <w:spacing w:before="0" w:beforeAutospacing="0" w:after="240" w:afterAutospacing="0" w:line="338" w:lineRule="atLeast"/>
        <w:ind w:left="426"/>
        <w:rPr>
          <w:rFonts w:ascii="Arial" w:hAnsi="Arial" w:cs="Arial"/>
          <w:color w:val="000000"/>
          <w:sz w:val="18"/>
          <w:szCs w:val="18"/>
        </w:rPr>
      </w:pPr>
      <w:r w:rsidRPr="00C26AE3">
        <w:rPr>
          <w:rStyle w:val="Siln"/>
          <w:rFonts w:ascii="Arial" w:hAnsi="Arial" w:cs="Arial"/>
          <w:color w:val="000000"/>
          <w:sz w:val="18"/>
          <w:szCs w:val="18"/>
        </w:rPr>
        <w:t>Which group of IPv6 addresses cannot be allocated as a host source address?</w:t>
      </w:r>
      <w:r w:rsidRPr="00C26AE3">
        <w:rPr>
          <w:rFonts w:ascii="Arial" w:hAnsi="Arial" w:cs="Arial"/>
          <w:color w:val="000000"/>
          <w:sz w:val="18"/>
          <w:szCs w:val="18"/>
        </w:rPr>
        <w:br/>
      </w:r>
      <w:r w:rsidRPr="00C26AE3">
        <w:rPr>
          <w:rStyle w:val="Siln"/>
          <w:rFonts w:ascii="Arial" w:hAnsi="Arial" w:cs="Arial"/>
          <w:color w:val="3366FF"/>
          <w:sz w:val="18"/>
          <w:szCs w:val="18"/>
        </w:rPr>
        <w:t>FF00::/8*</w:t>
      </w:r>
    </w:p>
    <w:p w:rsidR="00151216" w:rsidRPr="00C26AE3" w:rsidRDefault="00151216" w:rsidP="00151216">
      <w:pPr>
        <w:pStyle w:val="Normlnywebov"/>
        <w:numPr>
          <w:ilvl w:val="0"/>
          <w:numId w:val="6"/>
        </w:numPr>
        <w:shd w:val="clear" w:color="auto" w:fill="FFFFFF"/>
        <w:spacing w:before="0" w:beforeAutospacing="0" w:after="240" w:afterAutospacing="0" w:line="338" w:lineRule="atLeast"/>
        <w:ind w:left="426"/>
        <w:rPr>
          <w:rFonts w:ascii="Arial" w:hAnsi="Arial" w:cs="Arial"/>
          <w:color w:val="000000"/>
          <w:sz w:val="18"/>
          <w:szCs w:val="18"/>
        </w:rPr>
      </w:pPr>
      <w:r w:rsidRPr="00C26AE3">
        <w:rPr>
          <w:rStyle w:val="Siln"/>
          <w:rFonts w:ascii="Arial" w:hAnsi="Arial" w:cs="Arial"/>
          <w:color w:val="000000"/>
          <w:sz w:val="18"/>
          <w:szCs w:val="18"/>
        </w:rPr>
        <w:t>A host PC is attempting to lease an address through DHCP. What message is sent by the server to the client know it is able to use the provided IP information?</w:t>
      </w:r>
      <w:r w:rsidRPr="00C26AE3">
        <w:rPr>
          <w:rFonts w:ascii="Arial" w:hAnsi="Arial" w:cs="Arial"/>
          <w:color w:val="000000"/>
          <w:sz w:val="18"/>
          <w:szCs w:val="18"/>
        </w:rPr>
        <w:br/>
      </w:r>
      <w:r w:rsidRPr="00C26AE3">
        <w:rPr>
          <w:rStyle w:val="Siln"/>
          <w:rFonts w:ascii="Arial" w:hAnsi="Arial" w:cs="Arial"/>
          <w:color w:val="3366FF"/>
          <w:sz w:val="18"/>
          <w:szCs w:val="18"/>
        </w:rPr>
        <w:t>DHCPOFFER*</w:t>
      </w:r>
    </w:p>
    <w:p w:rsidR="00926609" w:rsidRPr="00926609" w:rsidRDefault="00926609" w:rsidP="00926609">
      <w:pPr>
        <w:pStyle w:val="Odsekzoznamu"/>
        <w:numPr>
          <w:ilvl w:val="0"/>
          <w:numId w:val="6"/>
        </w:numPr>
        <w:shd w:val="clear" w:color="auto" w:fill="FFFFFF"/>
        <w:spacing w:after="240" w:line="338" w:lineRule="atLeast"/>
        <w:ind w:left="426"/>
        <w:rPr>
          <w:rFonts w:ascii="Arial" w:eastAsia="Times New Roman" w:hAnsi="Arial" w:cs="Arial"/>
          <w:color w:val="000000"/>
          <w:sz w:val="18"/>
          <w:szCs w:val="18"/>
          <w:lang w:eastAsia="sk-SK"/>
        </w:rPr>
      </w:pPr>
      <w:r w:rsidRPr="00926609">
        <w:rPr>
          <w:rFonts w:ascii="Arial" w:eastAsia="Times New Roman" w:hAnsi="Arial" w:cs="Arial"/>
          <w:b/>
          <w:bCs/>
          <w:color w:val="000000"/>
          <w:sz w:val="18"/>
          <w:szCs w:val="18"/>
          <w:lang w:eastAsia="sk-SK"/>
        </w:rPr>
        <w:t>What is contained in the trailer of a data-link frame?</w:t>
      </w:r>
      <w:r>
        <w:rPr>
          <w:rFonts w:ascii="Arial" w:eastAsia="Times New Roman" w:hAnsi="Arial" w:cs="Arial"/>
          <w:b/>
          <w:bCs/>
          <w:color w:val="000000"/>
          <w:sz w:val="18"/>
          <w:szCs w:val="18"/>
          <w:lang w:eastAsia="sk-SK"/>
        </w:rPr>
        <w:br/>
      </w:r>
      <w:r w:rsidRPr="00926609">
        <w:rPr>
          <w:rFonts w:ascii="Arial" w:eastAsia="Times New Roman" w:hAnsi="Arial" w:cs="Arial"/>
          <w:b/>
          <w:bCs/>
          <w:color w:val="3366FF"/>
          <w:sz w:val="18"/>
          <w:szCs w:val="18"/>
          <w:lang w:eastAsia="sk-SK"/>
        </w:rPr>
        <w:t>error detection*</w:t>
      </w:r>
    </w:p>
    <w:p w:rsidR="00926609" w:rsidRPr="00926609" w:rsidRDefault="00926609" w:rsidP="00926609">
      <w:pPr>
        <w:pStyle w:val="Odsekzoznamu"/>
        <w:shd w:val="clear" w:color="auto" w:fill="FFFFFF"/>
        <w:spacing w:after="240" w:line="338" w:lineRule="atLeast"/>
        <w:ind w:left="426"/>
        <w:rPr>
          <w:rFonts w:ascii="Arial" w:eastAsia="Times New Roman" w:hAnsi="Arial" w:cs="Arial"/>
          <w:color w:val="000000"/>
          <w:sz w:val="18"/>
          <w:szCs w:val="18"/>
          <w:lang w:eastAsia="sk-SK"/>
        </w:rPr>
      </w:pPr>
    </w:p>
    <w:p w:rsidR="00926609" w:rsidRPr="00926609" w:rsidRDefault="00926609" w:rsidP="00926609">
      <w:pPr>
        <w:pStyle w:val="Odsekzoznamu"/>
        <w:numPr>
          <w:ilvl w:val="0"/>
          <w:numId w:val="6"/>
        </w:numPr>
        <w:shd w:val="clear" w:color="auto" w:fill="FFFFFF"/>
        <w:spacing w:after="240" w:line="338" w:lineRule="atLeast"/>
        <w:ind w:left="426"/>
        <w:rPr>
          <w:rFonts w:ascii="Arial" w:eastAsia="Times New Roman" w:hAnsi="Arial" w:cs="Arial"/>
          <w:color w:val="000000"/>
          <w:sz w:val="18"/>
          <w:szCs w:val="18"/>
          <w:lang w:eastAsia="sk-SK"/>
        </w:rPr>
      </w:pPr>
      <w:r>
        <w:rPr>
          <w:noProof/>
          <w:lang w:eastAsia="sk-SK"/>
        </w:rPr>
        <w:drawing>
          <wp:anchor distT="0" distB="0" distL="114300" distR="114300" simplePos="0" relativeHeight="251687936" behindDoc="1" locked="0" layoutInCell="1" allowOverlap="1" wp14:anchorId="0CC7B307" wp14:editId="642BBE7A">
            <wp:simplePos x="0" y="0"/>
            <wp:positionH relativeFrom="column">
              <wp:posOffset>440773</wp:posOffset>
            </wp:positionH>
            <wp:positionV relativeFrom="paragraph">
              <wp:posOffset>97486</wp:posOffset>
            </wp:positionV>
            <wp:extent cx="3291840" cy="1863090"/>
            <wp:effectExtent l="0" t="0" r="3810" b="3810"/>
            <wp:wrapTight wrapText="bothSides">
              <wp:wrapPolygon edited="0">
                <wp:start x="0" y="0"/>
                <wp:lineTo x="0" y="21423"/>
                <wp:lineTo x="21500" y="21423"/>
                <wp:lineTo x="21500" y="0"/>
                <wp:lineTo x="0" y="0"/>
              </wp:wrapPolygon>
            </wp:wrapTight>
            <wp:docPr id="28" name="Obrázok 28" descr="https://lh4.googleusercontent.com/-NvXr7E35DNs/Uvrrjf2S-jI/AAAAAAAAASM/eWeIMC84szs/w966-h547-no/p64-ccna1-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NvXr7E35DNs/Uvrrjf2S-jI/AAAAAAAAASM/eWeIMC84szs/w966-h547-no/p64-ccna1-final.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91840" cy="18630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color w:val="000000"/>
          <w:sz w:val="18"/>
          <w:szCs w:val="18"/>
          <w:lang w:eastAsia="sk-SK"/>
        </w:rPr>
        <w:t xml:space="preserve"> </w:t>
      </w:r>
    </w:p>
    <w:p w:rsidR="00E97BB7" w:rsidRDefault="00E97BB7" w:rsidP="00926609">
      <w:pPr>
        <w:pStyle w:val="Odsekzoznamu"/>
        <w:ind w:left="426"/>
        <w:rPr>
          <w:sz w:val="18"/>
          <w:szCs w:val="18"/>
        </w:rPr>
      </w:pPr>
    </w:p>
    <w:p w:rsidR="00926609" w:rsidRPr="00C26AE3" w:rsidRDefault="00926609" w:rsidP="00926609">
      <w:pPr>
        <w:pStyle w:val="Odsekzoznamu"/>
        <w:ind w:left="426"/>
        <w:rPr>
          <w:sz w:val="18"/>
          <w:szCs w:val="18"/>
        </w:rPr>
      </w:pPr>
    </w:p>
    <w:p w:rsidR="00926609" w:rsidRDefault="00926609" w:rsidP="00C643EF">
      <w:pPr>
        <w:rPr>
          <w:sz w:val="18"/>
          <w:szCs w:val="18"/>
        </w:rPr>
      </w:pPr>
    </w:p>
    <w:p w:rsidR="00926609" w:rsidRDefault="00926609">
      <w:pPr>
        <w:rPr>
          <w:sz w:val="18"/>
          <w:szCs w:val="18"/>
        </w:rPr>
      </w:pPr>
      <w:r>
        <w:rPr>
          <w:sz w:val="18"/>
          <w:szCs w:val="18"/>
        </w:rPr>
        <w:br w:type="page"/>
      </w:r>
    </w:p>
    <w:p w:rsidR="00926609" w:rsidRPr="00321906" w:rsidRDefault="00926609" w:rsidP="00321906">
      <w:pPr>
        <w:pStyle w:val="Odsekzoznamu"/>
        <w:numPr>
          <w:ilvl w:val="0"/>
          <w:numId w:val="6"/>
        </w:numPr>
        <w:shd w:val="clear" w:color="auto" w:fill="FFFFFF"/>
        <w:spacing w:after="0" w:line="200" w:lineRule="atLeast"/>
        <w:ind w:left="426"/>
        <w:rPr>
          <w:rFonts w:ascii="Arial" w:eastAsia="Times New Roman" w:hAnsi="Arial" w:cs="Arial"/>
          <w:b/>
          <w:bCs/>
          <w:color w:val="3366FF"/>
          <w:sz w:val="18"/>
          <w:szCs w:val="18"/>
          <w:lang w:eastAsia="sk-SK"/>
        </w:rPr>
      </w:pPr>
      <w:r w:rsidRPr="00321906">
        <w:rPr>
          <w:rFonts w:ascii="Arial" w:eastAsia="Times New Roman" w:hAnsi="Arial" w:cs="Arial"/>
          <w:b/>
          <w:bCs/>
          <w:color w:val="000000"/>
          <w:sz w:val="18"/>
          <w:szCs w:val="18"/>
          <w:lang w:eastAsia="sk-SK"/>
        </w:rPr>
        <w:t>What is the protocol that is used to discover a physical address from a known logical address and what message type does it use?</w:t>
      </w:r>
      <w:r w:rsidR="00321906" w:rsidRPr="00321906">
        <w:rPr>
          <w:rFonts w:ascii="Arial" w:eastAsia="Times New Roman" w:hAnsi="Arial" w:cs="Arial"/>
          <w:color w:val="000000"/>
          <w:sz w:val="18"/>
          <w:szCs w:val="18"/>
          <w:lang w:eastAsia="sk-SK"/>
        </w:rPr>
        <w:br/>
      </w:r>
      <w:r w:rsidRPr="00321906">
        <w:rPr>
          <w:rFonts w:ascii="Arial" w:eastAsia="Times New Roman" w:hAnsi="Arial" w:cs="Arial"/>
          <w:b/>
          <w:bCs/>
          <w:color w:val="3366FF"/>
          <w:sz w:val="18"/>
          <w:szCs w:val="18"/>
          <w:lang w:eastAsia="sk-SK"/>
        </w:rPr>
        <w:t>ARP, broadcast*</w:t>
      </w:r>
    </w:p>
    <w:p w:rsidR="00321906" w:rsidRPr="00926609" w:rsidRDefault="00321906" w:rsidP="00321906">
      <w:pPr>
        <w:shd w:val="clear" w:color="auto" w:fill="FFFFFF"/>
        <w:spacing w:after="0" w:line="200" w:lineRule="atLeast"/>
        <w:rPr>
          <w:rFonts w:ascii="Arial" w:eastAsia="Times New Roman" w:hAnsi="Arial" w:cs="Arial"/>
          <w:color w:val="000000"/>
          <w:sz w:val="18"/>
          <w:szCs w:val="18"/>
          <w:lang w:eastAsia="sk-SK"/>
        </w:rPr>
      </w:pPr>
    </w:p>
    <w:p w:rsidR="00926609" w:rsidRPr="00321906" w:rsidRDefault="00926609" w:rsidP="00321906">
      <w:pPr>
        <w:pStyle w:val="Odsekzoznamu"/>
        <w:numPr>
          <w:ilvl w:val="0"/>
          <w:numId w:val="6"/>
        </w:numPr>
        <w:shd w:val="clear" w:color="auto" w:fill="FFFFFF"/>
        <w:spacing w:after="0" w:line="200" w:lineRule="atLeast"/>
        <w:ind w:left="426"/>
        <w:rPr>
          <w:rFonts w:ascii="Arial" w:eastAsia="Times New Roman" w:hAnsi="Arial" w:cs="Arial"/>
          <w:b/>
          <w:bCs/>
          <w:color w:val="3366FF"/>
          <w:sz w:val="18"/>
          <w:szCs w:val="18"/>
          <w:lang w:eastAsia="sk-SK"/>
        </w:rPr>
      </w:pPr>
      <w:r w:rsidRPr="00321906">
        <w:rPr>
          <w:rFonts w:ascii="Arial" w:eastAsia="Times New Roman" w:hAnsi="Arial" w:cs="Arial"/>
          <w:b/>
          <w:bCs/>
          <w:color w:val="000000"/>
          <w:sz w:val="18"/>
          <w:szCs w:val="18"/>
          <w:lang w:eastAsia="sk-SK"/>
        </w:rPr>
        <w:t>Which group of IPv6 addresses cannot be allocated as a host source address??</w:t>
      </w:r>
      <w:r w:rsidR="00321906" w:rsidRPr="00321906">
        <w:rPr>
          <w:rFonts w:ascii="Arial" w:eastAsia="Times New Roman" w:hAnsi="Arial" w:cs="Arial"/>
          <w:color w:val="000000"/>
          <w:sz w:val="18"/>
          <w:szCs w:val="18"/>
          <w:lang w:eastAsia="sk-SK"/>
        </w:rPr>
        <w:br/>
      </w:r>
      <w:r w:rsidRPr="00321906">
        <w:rPr>
          <w:rFonts w:ascii="Arial" w:eastAsia="Times New Roman" w:hAnsi="Arial" w:cs="Arial"/>
          <w:b/>
          <w:bCs/>
          <w:color w:val="3366FF"/>
          <w:sz w:val="18"/>
          <w:szCs w:val="18"/>
          <w:lang w:eastAsia="sk-SK"/>
        </w:rPr>
        <w:t>FF00::/8 (multicast)*</w:t>
      </w:r>
    </w:p>
    <w:p w:rsidR="00321906" w:rsidRPr="00926609" w:rsidRDefault="00321906" w:rsidP="00321906">
      <w:pPr>
        <w:shd w:val="clear" w:color="auto" w:fill="FFFFFF"/>
        <w:spacing w:after="0" w:line="200" w:lineRule="atLeast"/>
        <w:rPr>
          <w:rFonts w:ascii="Arial" w:eastAsia="Times New Roman" w:hAnsi="Arial" w:cs="Arial"/>
          <w:color w:val="000000"/>
          <w:sz w:val="18"/>
          <w:szCs w:val="18"/>
          <w:lang w:eastAsia="sk-SK"/>
        </w:rPr>
      </w:pPr>
    </w:p>
    <w:p w:rsidR="00926609" w:rsidRPr="00321906" w:rsidRDefault="00926609" w:rsidP="00321906">
      <w:pPr>
        <w:pStyle w:val="Odsekzoznamu"/>
        <w:numPr>
          <w:ilvl w:val="0"/>
          <w:numId w:val="6"/>
        </w:numPr>
        <w:shd w:val="clear" w:color="auto" w:fill="FFFFFF"/>
        <w:spacing w:after="0" w:line="200" w:lineRule="atLeast"/>
        <w:ind w:left="426"/>
        <w:rPr>
          <w:rFonts w:ascii="Arial" w:eastAsia="Times New Roman" w:hAnsi="Arial" w:cs="Arial"/>
          <w:color w:val="000000"/>
          <w:sz w:val="18"/>
          <w:szCs w:val="18"/>
          <w:lang w:eastAsia="sk-SK"/>
        </w:rPr>
      </w:pPr>
      <w:r w:rsidRPr="00321906">
        <w:rPr>
          <w:rFonts w:ascii="Arial" w:eastAsia="Times New Roman" w:hAnsi="Arial" w:cs="Arial"/>
          <w:b/>
          <w:bCs/>
          <w:color w:val="000000"/>
          <w:sz w:val="18"/>
          <w:szCs w:val="18"/>
          <w:lang w:eastAsia="sk-SK"/>
        </w:rPr>
        <w:t>A network administrator is configuring access control to switch SW1. If the administrator uses console line to connect to the switch, which password is needed to access user EXEC mode?</w:t>
      </w:r>
      <w:r w:rsidR="00321906" w:rsidRPr="00321906">
        <w:rPr>
          <w:rFonts w:ascii="Arial" w:eastAsia="Times New Roman" w:hAnsi="Arial" w:cs="Arial"/>
          <w:color w:val="000000"/>
          <w:sz w:val="18"/>
          <w:szCs w:val="18"/>
          <w:lang w:eastAsia="sk-SK"/>
        </w:rPr>
        <w:br/>
      </w:r>
      <w:r w:rsidRPr="00321906">
        <w:rPr>
          <w:rFonts w:ascii="Arial" w:eastAsia="Times New Roman" w:hAnsi="Arial" w:cs="Arial"/>
          <w:b/>
          <w:bCs/>
          <w:color w:val="3366FF"/>
          <w:sz w:val="18"/>
          <w:szCs w:val="18"/>
          <w:lang w:eastAsia="sk-SK"/>
        </w:rPr>
        <w:t>-lineconin*</w:t>
      </w:r>
    </w:p>
    <w:p w:rsidR="00321906" w:rsidRPr="00321906" w:rsidRDefault="00321906" w:rsidP="00321906">
      <w:pPr>
        <w:pStyle w:val="Odsekzoznamu"/>
        <w:numPr>
          <w:ilvl w:val="0"/>
          <w:numId w:val="6"/>
        </w:numPr>
        <w:shd w:val="clear" w:color="auto" w:fill="FFFFFF"/>
        <w:spacing w:after="240" w:line="338" w:lineRule="atLeast"/>
        <w:ind w:left="426"/>
        <w:rPr>
          <w:rFonts w:ascii="Arial" w:eastAsia="Times New Roman" w:hAnsi="Arial" w:cs="Arial"/>
          <w:color w:val="000000"/>
          <w:sz w:val="18"/>
          <w:szCs w:val="18"/>
          <w:lang w:eastAsia="sk-SK"/>
        </w:rPr>
      </w:pPr>
      <w:r w:rsidRPr="00321906">
        <w:rPr>
          <w:rFonts w:ascii="Arial" w:eastAsia="Times New Roman" w:hAnsi="Arial" w:cs="Arial"/>
          <w:b/>
          <w:bCs/>
          <w:color w:val="000000"/>
          <w:sz w:val="18"/>
          <w:szCs w:val="18"/>
          <w:lang w:eastAsia="sk-SK"/>
        </w:rPr>
        <w:t>A _________ topology influences the type of network framing and media access control that will be used. (</w:t>
      </w:r>
      <w:r w:rsidRPr="00321906">
        <w:rPr>
          <w:rFonts w:ascii="Arial" w:eastAsia="Times New Roman" w:hAnsi="Arial" w:cs="Arial"/>
          <w:b/>
          <w:bCs/>
          <w:color w:val="3366FF"/>
          <w:sz w:val="18"/>
          <w:szCs w:val="18"/>
          <w:lang w:eastAsia="sk-SK"/>
        </w:rPr>
        <w:t>logical*</w:t>
      </w:r>
      <w:r w:rsidRPr="00321906">
        <w:rPr>
          <w:rFonts w:ascii="Arial" w:eastAsia="Times New Roman" w:hAnsi="Arial" w:cs="Arial"/>
          <w:b/>
          <w:bCs/>
          <w:color w:val="000000"/>
          <w:sz w:val="18"/>
          <w:szCs w:val="18"/>
          <w:lang w:eastAsia="sk-SK"/>
        </w:rPr>
        <w:t>)</w:t>
      </w:r>
    </w:p>
    <w:p w:rsidR="00321906" w:rsidRPr="00321906" w:rsidRDefault="00321906" w:rsidP="00321906">
      <w:pPr>
        <w:pStyle w:val="Odsekzoznamu"/>
        <w:numPr>
          <w:ilvl w:val="0"/>
          <w:numId w:val="6"/>
        </w:numPr>
        <w:shd w:val="clear" w:color="auto" w:fill="FFFFFF"/>
        <w:spacing w:after="240" w:line="338" w:lineRule="atLeast"/>
        <w:ind w:left="426"/>
        <w:rPr>
          <w:rFonts w:ascii="Arial" w:eastAsia="Times New Roman" w:hAnsi="Arial" w:cs="Arial"/>
          <w:color w:val="000000"/>
          <w:sz w:val="18"/>
          <w:szCs w:val="18"/>
          <w:lang w:eastAsia="sk-SK"/>
        </w:rPr>
      </w:pPr>
      <w:r w:rsidRPr="00321906">
        <w:rPr>
          <w:rFonts w:ascii="Arial" w:eastAsia="Times New Roman" w:hAnsi="Arial" w:cs="Arial"/>
          <w:b/>
          <w:bCs/>
          <w:color w:val="000000"/>
          <w:sz w:val="18"/>
          <w:szCs w:val="18"/>
          <w:lang w:eastAsia="sk-SK"/>
        </w:rPr>
        <w:t>Which two statements describe the characteristics of fiber-optic cabling? (Choose two.)</w:t>
      </w:r>
      <w:r w:rsidRPr="00321906">
        <w:rPr>
          <w:rFonts w:ascii="Arial" w:eastAsia="Times New Roman" w:hAnsi="Arial" w:cs="Arial"/>
          <w:color w:val="000000"/>
          <w:sz w:val="18"/>
          <w:szCs w:val="18"/>
          <w:lang w:eastAsia="sk-SK"/>
        </w:rPr>
        <w:br/>
      </w:r>
      <w:r w:rsidRPr="00321906">
        <w:rPr>
          <w:rFonts w:ascii="Arial" w:eastAsia="Times New Roman" w:hAnsi="Arial" w:cs="Arial"/>
          <w:b/>
          <w:bCs/>
          <w:color w:val="3366FF"/>
          <w:sz w:val="18"/>
          <w:szCs w:val="18"/>
          <w:lang w:eastAsia="sk-SK"/>
        </w:rPr>
        <w:t>Fiber-optic cabling does not conduct electricity.*</w:t>
      </w:r>
      <w:r w:rsidRPr="00321906">
        <w:rPr>
          <w:rFonts w:ascii="Arial" w:eastAsia="Times New Roman" w:hAnsi="Arial" w:cs="Arial"/>
          <w:color w:val="000000"/>
          <w:sz w:val="18"/>
          <w:szCs w:val="18"/>
          <w:lang w:eastAsia="sk-SK"/>
        </w:rPr>
        <w:br/>
      </w:r>
      <w:r w:rsidRPr="00321906">
        <w:rPr>
          <w:rFonts w:ascii="Arial" w:eastAsia="Times New Roman" w:hAnsi="Arial" w:cs="Arial"/>
          <w:b/>
          <w:bCs/>
          <w:color w:val="3366FF"/>
          <w:sz w:val="18"/>
          <w:szCs w:val="18"/>
          <w:lang w:eastAsia="sk-SK"/>
        </w:rPr>
        <w:t>Fiber-optic cabling is primarily used as backbone cabling.*</w:t>
      </w:r>
    </w:p>
    <w:p w:rsidR="00321906" w:rsidRPr="00321906" w:rsidRDefault="00321906" w:rsidP="00321906">
      <w:pPr>
        <w:pStyle w:val="Odsekzoznamu"/>
        <w:numPr>
          <w:ilvl w:val="0"/>
          <w:numId w:val="6"/>
        </w:numPr>
        <w:shd w:val="clear" w:color="auto" w:fill="FFFFFF"/>
        <w:spacing w:after="240" w:line="338" w:lineRule="atLeast"/>
        <w:ind w:left="426"/>
        <w:rPr>
          <w:rFonts w:ascii="Arial" w:eastAsia="Times New Roman" w:hAnsi="Arial" w:cs="Arial"/>
          <w:color w:val="000000"/>
          <w:sz w:val="18"/>
          <w:szCs w:val="18"/>
          <w:lang w:eastAsia="sk-SK"/>
        </w:rPr>
      </w:pPr>
      <w:r w:rsidRPr="00321906">
        <w:rPr>
          <w:rFonts w:ascii="Arial" w:eastAsia="Times New Roman" w:hAnsi="Arial" w:cs="Arial"/>
          <w:b/>
          <w:bCs/>
          <w:color w:val="000000"/>
          <w:sz w:val="18"/>
          <w:szCs w:val="18"/>
          <w:lang w:eastAsia="sk-SK"/>
        </w:rPr>
        <w:t>3 Which two protocols function at the internet layer? (Choose two.)</w:t>
      </w:r>
      <w:r w:rsidRPr="00321906">
        <w:rPr>
          <w:rFonts w:ascii="Arial" w:eastAsia="Times New Roman" w:hAnsi="Arial" w:cs="Arial"/>
          <w:color w:val="000000"/>
          <w:sz w:val="18"/>
          <w:szCs w:val="18"/>
          <w:lang w:eastAsia="sk-SK"/>
        </w:rPr>
        <w:br/>
      </w:r>
      <w:r w:rsidRPr="00321906">
        <w:rPr>
          <w:rFonts w:ascii="Arial" w:eastAsia="Times New Roman" w:hAnsi="Arial" w:cs="Arial"/>
          <w:b/>
          <w:bCs/>
          <w:color w:val="3366FF"/>
          <w:sz w:val="18"/>
          <w:szCs w:val="18"/>
          <w:lang w:eastAsia="sk-SK"/>
        </w:rPr>
        <w:t>ICMP*</w:t>
      </w:r>
      <w:r w:rsidRPr="00321906">
        <w:rPr>
          <w:rFonts w:ascii="Arial" w:eastAsia="Times New Roman" w:hAnsi="Arial" w:cs="Arial"/>
          <w:color w:val="000000"/>
          <w:sz w:val="18"/>
          <w:szCs w:val="18"/>
          <w:lang w:eastAsia="sk-SK"/>
        </w:rPr>
        <w:br/>
      </w:r>
      <w:r w:rsidRPr="00321906">
        <w:rPr>
          <w:rFonts w:ascii="Arial" w:eastAsia="Times New Roman" w:hAnsi="Arial" w:cs="Arial"/>
          <w:b/>
          <w:bCs/>
          <w:color w:val="3366FF"/>
          <w:sz w:val="18"/>
          <w:szCs w:val="18"/>
          <w:lang w:eastAsia="sk-SK"/>
        </w:rPr>
        <w:t>IP*</w:t>
      </w:r>
    </w:p>
    <w:p w:rsidR="00321906" w:rsidRPr="00321906" w:rsidRDefault="00321906" w:rsidP="00321906">
      <w:pPr>
        <w:pStyle w:val="Odsekzoznamu"/>
        <w:numPr>
          <w:ilvl w:val="0"/>
          <w:numId w:val="6"/>
        </w:numPr>
        <w:shd w:val="clear" w:color="auto" w:fill="FFFFFF"/>
        <w:spacing w:after="240" w:line="338" w:lineRule="atLeast"/>
        <w:ind w:left="426"/>
        <w:rPr>
          <w:rFonts w:ascii="Arial" w:eastAsia="Times New Roman" w:hAnsi="Arial" w:cs="Arial"/>
          <w:color w:val="000000"/>
          <w:sz w:val="18"/>
          <w:szCs w:val="18"/>
          <w:lang w:eastAsia="sk-SK"/>
        </w:rPr>
      </w:pPr>
      <w:r w:rsidRPr="00321906">
        <w:rPr>
          <w:rFonts w:ascii="Arial" w:eastAsia="Times New Roman" w:hAnsi="Arial" w:cs="Arial"/>
          <w:b/>
          <w:bCs/>
          <w:color w:val="000000"/>
          <w:sz w:val="18"/>
          <w:szCs w:val="18"/>
          <w:lang w:eastAsia="sk-SK"/>
        </w:rPr>
        <w:t>4 Which firewall technique blocks incoming packets unless they are responses to internal requests?</w:t>
      </w:r>
      <w:r w:rsidRPr="00321906">
        <w:rPr>
          <w:rFonts w:ascii="Arial" w:eastAsia="Times New Roman" w:hAnsi="Arial" w:cs="Arial"/>
          <w:color w:val="000000"/>
          <w:sz w:val="18"/>
          <w:szCs w:val="18"/>
          <w:lang w:eastAsia="sk-SK"/>
        </w:rPr>
        <w:br/>
      </w:r>
      <w:r w:rsidRPr="00321906">
        <w:rPr>
          <w:rFonts w:ascii="Arial" w:eastAsia="Times New Roman" w:hAnsi="Arial" w:cs="Arial"/>
          <w:b/>
          <w:bCs/>
          <w:color w:val="3366FF"/>
          <w:sz w:val="18"/>
          <w:szCs w:val="18"/>
          <w:lang w:eastAsia="sk-SK"/>
        </w:rPr>
        <w:t>stateful packet inspection*</w:t>
      </w:r>
    </w:p>
    <w:p w:rsidR="00321906" w:rsidRPr="00321906" w:rsidRDefault="00321906" w:rsidP="00321906">
      <w:pPr>
        <w:pStyle w:val="Odsekzoznamu"/>
        <w:numPr>
          <w:ilvl w:val="0"/>
          <w:numId w:val="6"/>
        </w:numPr>
        <w:shd w:val="clear" w:color="auto" w:fill="FFFFFF"/>
        <w:spacing w:after="240" w:line="338" w:lineRule="atLeast"/>
        <w:ind w:left="426"/>
        <w:rPr>
          <w:rFonts w:ascii="Arial" w:eastAsia="Times New Roman" w:hAnsi="Arial" w:cs="Arial"/>
          <w:color w:val="000000"/>
          <w:sz w:val="18"/>
          <w:szCs w:val="18"/>
          <w:lang w:eastAsia="sk-SK"/>
        </w:rPr>
      </w:pPr>
      <w:r w:rsidRPr="00321906">
        <w:rPr>
          <w:rFonts w:ascii="Arial" w:eastAsia="Times New Roman" w:hAnsi="Arial" w:cs="Arial"/>
          <w:b/>
          <w:bCs/>
          <w:color w:val="000000"/>
          <w:sz w:val="18"/>
          <w:szCs w:val="18"/>
          <w:lang w:eastAsia="sk-SK"/>
        </w:rPr>
        <w:t>5 Consider the following range of addresses:</w:t>
      </w:r>
      <w:r w:rsidRPr="00321906">
        <w:rPr>
          <w:rFonts w:ascii="Arial" w:eastAsia="Times New Roman" w:hAnsi="Arial" w:cs="Arial"/>
          <w:color w:val="000000"/>
          <w:sz w:val="18"/>
          <w:szCs w:val="18"/>
          <w:lang w:eastAsia="sk-SK"/>
        </w:rPr>
        <w:br/>
        <w:t>2001:0DB8:BC15:00A0:0000::</w:t>
      </w:r>
      <w:r w:rsidRPr="00321906">
        <w:rPr>
          <w:rFonts w:ascii="Arial" w:eastAsia="Times New Roman" w:hAnsi="Arial" w:cs="Arial"/>
          <w:color w:val="000000"/>
          <w:sz w:val="18"/>
          <w:szCs w:val="18"/>
          <w:lang w:eastAsia="sk-SK"/>
        </w:rPr>
        <w:br/>
        <w:t>2001:0DB8:BC15:00A1:0000::</w:t>
      </w:r>
      <w:r w:rsidRPr="00321906">
        <w:rPr>
          <w:rFonts w:ascii="Arial" w:eastAsia="Times New Roman" w:hAnsi="Arial" w:cs="Arial"/>
          <w:color w:val="000000"/>
          <w:sz w:val="18"/>
          <w:szCs w:val="18"/>
          <w:lang w:eastAsia="sk-SK"/>
        </w:rPr>
        <w:br/>
        <w:t>2001:0DB8:BC15:00A2:0000::</w:t>
      </w:r>
      <w:r w:rsidRPr="00321906">
        <w:rPr>
          <w:rFonts w:ascii="Arial" w:eastAsia="Times New Roman" w:hAnsi="Arial" w:cs="Arial"/>
          <w:color w:val="000000"/>
          <w:sz w:val="18"/>
          <w:szCs w:val="18"/>
          <w:lang w:eastAsia="sk-SK"/>
        </w:rPr>
        <w:br/>
        <w:t>…</w:t>
      </w:r>
      <w:r w:rsidRPr="00321906">
        <w:rPr>
          <w:rFonts w:ascii="Arial" w:eastAsia="Times New Roman" w:hAnsi="Arial" w:cs="Arial"/>
          <w:color w:val="000000"/>
          <w:sz w:val="18"/>
          <w:szCs w:val="18"/>
          <w:lang w:eastAsia="sk-SK"/>
        </w:rPr>
        <w:br/>
        <w:t>2001:0DB8:BC15:00AF:0000::</w:t>
      </w:r>
      <w:r w:rsidRPr="00321906">
        <w:rPr>
          <w:rFonts w:ascii="Arial" w:eastAsia="Times New Roman" w:hAnsi="Arial" w:cs="Arial"/>
          <w:color w:val="000000"/>
          <w:sz w:val="18"/>
          <w:szCs w:val="18"/>
          <w:lang w:eastAsia="sk-SK"/>
        </w:rPr>
        <w:br/>
      </w:r>
      <w:r w:rsidRPr="00321906">
        <w:rPr>
          <w:rFonts w:ascii="Arial" w:eastAsia="Times New Roman" w:hAnsi="Arial" w:cs="Arial"/>
          <w:b/>
          <w:bCs/>
          <w:color w:val="000000"/>
          <w:sz w:val="18"/>
          <w:szCs w:val="18"/>
          <w:lang w:eastAsia="sk-SK"/>
        </w:rPr>
        <w:t>The prefix-length for the range of addresses is ___. (</w:t>
      </w:r>
      <w:r w:rsidRPr="00321906">
        <w:rPr>
          <w:rFonts w:ascii="Arial" w:eastAsia="Times New Roman" w:hAnsi="Arial" w:cs="Arial"/>
          <w:b/>
          <w:bCs/>
          <w:color w:val="3366FF"/>
          <w:sz w:val="18"/>
          <w:szCs w:val="18"/>
          <w:lang w:eastAsia="sk-SK"/>
        </w:rPr>
        <w:t>/60*</w:t>
      </w:r>
      <w:r w:rsidRPr="00321906">
        <w:rPr>
          <w:rFonts w:ascii="Arial" w:eastAsia="Times New Roman" w:hAnsi="Arial" w:cs="Arial"/>
          <w:b/>
          <w:bCs/>
          <w:color w:val="000000"/>
          <w:sz w:val="18"/>
          <w:szCs w:val="18"/>
          <w:lang w:eastAsia="sk-SK"/>
        </w:rPr>
        <w:t>)</w:t>
      </w:r>
    </w:p>
    <w:p w:rsidR="00321906" w:rsidRPr="00321906" w:rsidRDefault="00321906" w:rsidP="00321906">
      <w:pPr>
        <w:pStyle w:val="Odsekzoznamu"/>
        <w:numPr>
          <w:ilvl w:val="0"/>
          <w:numId w:val="6"/>
        </w:numPr>
        <w:shd w:val="clear" w:color="auto" w:fill="FFFFFF"/>
        <w:spacing w:after="240" w:line="338" w:lineRule="atLeast"/>
        <w:ind w:left="426"/>
        <w:rPr>
          <w:rFonts w:ascii="Arial" w:eastAsia="Times New Roman" w:hAnsi="Arial" w:cs="Arial"/>
          <w:color w:val="000000"/>
          <w:sz w:val="18"/>
          <w:szCs w:val="18"/>
          <w:lang w:eastAsia="sk-SK"/>
        </w:rPr>
      </w:pPr>
      <w:r w:rsidRPr="00321906">
        <w:rPr>
          <w:rFonts w:ascii="Arial" w:eastAsia="Times New Roman" w:hAnsi="Arial" w:cs="Arial"/>
          <w:b/>
          <w:bCs/>
          <w:color w:val="000000"/>
          <w:sz w:val="18"/>
          <w:szCs w:val="18"/>
          <w:lang w:eastAsia="sk-SK"/>
        </w:rPr>
        <w:t>6 What three application layer protocols are part of the TCP/IP protocol suite? (Choose three.)</w:t>
      </w:r>
      <w:r w:rsidRPr="00321906">
        <w:rPr>
          <w:rFonts w:ascii="Arial" w:eastAsia="Times New Roman" w:hAnsi="Arial" w:cs="Arial"/>
          <w:color w:val="000000"/>
          <w:sz w:val="18"/>
          <w:szCs w:val="18"/>
          <w:lang w:eastAsia="sk-SK"/>
        </w:rPr>
        <w:br/>
      </w:r>
      <w:r w:rsidRPr="00321906">
        <w:rPr>
          <w:rFonts w:ascii="Arial" w:eastAsia="Times New Roman" w:hAnsi="Arial" w:cs="Arial"/>
          <w:b/>
          <w:bCs/>
          <w:color w:val="3366FF"/>
          <w:sz w:val="18"/>
          <w:szCs w:val="18"/>
          <w:lang w:eastAsia="sk-SK"/>
        </w:rPr>
        <w:t>FTP*</w:t>
      </w:r>
      <w:r w:rsidRPr="00321906">
        <w:rPr>
          <w:rFonts w:ascii="Arial" w:eastAsia="Times New Roman" w:hAnsi="Arial" w:cs="Arial"/>
          <w:color w:val="000000"/>
          <w:sz w:val="18"/>
          <w:szCs w:val="18"/>
          <w:lang w:eastAsia="sk-SK"/>
        </w:rPr>
        <w:br/>
      </w:r>
      <w:r w:rsidRPr="00321906">
        <w:rPr>
          <w:rFonts w:ascii="Arial" w:eastAsia="Times New Roman" w:hAnsi="Arial" w:cs="Arial"/>
          <w:b/>
          <w:bCs/>
          <w:color w:val="3366FF"/>
          <w:sz w:val="18"/>
          <w:szCs w:val="18"/>
          <w:lang w:eastAsia="sk-SK"/>
        </w:rPr>
        <w:t>DHCP*</w:t>
      </w:r>
      <w:r w:rsidRPr="00321906">
        <w:rPr>
          <w:rFonts w:ascii="Arial" w:eastAsia="Times New Roman" w:hAnsi="Arial" w:cs="Arial"/>
          <w:color w:val="000000"/>
          <w:sz w:val="18"/>
          <w:szCs w:val="18"/>
          <w:lang w:eastAsia="sk-SK"/>
        </w:rPr>
        <w:br/>
      </w:r>
      <w:r w:rsidRPr="00321906">
        <w:rPr>
          <w:rFonts w:ascii="Arial" w:eastAsia="Times New Roman" w:hAnsi="Arial" w:cs="Arial"/>
          <w:b/>
          <w:bCs/>
          <w:color w:val="3366FF"/>
          <w:sz w:val="18"/>
          <w:szCs w:val="18"/>
          <w:lang w:eastAsia="sk-SK"/>
        </w:rPr>
        <w:t>DNS*</w:t>
      </w:r>
    </w:p>
    <w:p w:rsidR="00321906" w:rsidRPr="00321906" w:rsidRDefault="00321906" w:rsidP="00321906">
      <w:pPr>
        <w:pStyle w:val="Odsekzoznamu"/>
        <w:numPr>
          <w:ilvl w:val="0"/>
          <w:numId w:val="6"/>
        </w:numPr>
        <w:shd w:val="clear" w:color="auto" w:fill="FFFFFF"/>
        <w:spacing w:after="240" w:line="338" w:lineRule="atLeast"/>
        <w:ind w:left="426"/>
        <w:rPr>
          <w:rFonts w:ascii="Arial" w:eastAsia="Times New Roman" w:hAnsi="Arial" w:cs="Arial"/>
          <w:color w:val="000000"/>
          <w:sz w:val="18"/>
          <w:szCs w:val="18"/>
          <w:lang w:eastAsia="sk-SK"/>
        </w:rPr>
      </w:pPr>
      <w:r w:rsidRPr="00321906">
        <w:rPr>
          <w:rFonts w:ascii="Arial" w:eastAsia="Times New Roman" w:hAnsi="Arial" w:cs="Arial"/>
          <w:b/>
          <w:bCs/>
          <w:color w:val="000000"/>
          <w:sz w:val="18"/>
          <w:szCs w:val="18"/>
          <w:lang w:eastAsia="sk-SK"/>
        </w:rPr>
        <w:t>7 Which communication tool allows real-time collaboration?</w:t>
      </w:r>
      <w:r w:rsidRPr="00321906">
        <w:rPr>
          <w:rFonts w:ascii="Arial" w:eastAsia="Times New Roman" w:hAnsi="Arial" w:cs="Arial"/>
          <w:color w:val="000000"/>
          <w:sz w:val="18"/>
          <w:szCs w:val="18"/>
          <w:lang w:eastAsia="sk-SK"/>
        </w:rPr>
        <w:br/>
      </w:r>
      <w:r w:rsidRPr="00321906">
        <w:rPr>
          <w:rFonts w:ascii="Arial" w:eastAsia="Times New Roman" w:hAnsi="Arial" w:cs="Arial"/>
          <w:b/>
          <w:bCs/>
          <w:color w:val="3366FF"/>
          <w:sz w:val="18"/>
          <w:szCs w:val="18"/>
          <w:lang w:eastAsia="sk-SK"/>
        </w:rPr>
        <w:t>instant messaging*</w:t>
      </w:r>
    </w:p>
    <w:p w:rsidR="00321906" w:rsidRPr="00321906" w:rsidRDefault="00321906" w:rsidP="00321906">
      <w:pPr>
        <w:pStyle w:val="Odsekzoznamu"/>
        <w:numPr>
          <w:ilvl w:val="0"/>
          <w:numId w:val="6"/>
        </w:numPr>
        <w:shd w:val="clear" w:color="auto" w:fill="FFFFFF"/>
        <w:spacing w:after="240" w:line="338" w:lineRule="atLeast"/>
        <w:ind w:left="426"/>
        <w:rPr>
          <w:rFonts w:ascii="Arial" w:eastAsia="Times New Roman" w:hAnsi="Arial" w:cs="Arial"/>
          <w:color w:val="000000"/>
          <w:sz w:val="18"/>
          <w:szCs w:val="18"/>
          <w:lang w:eastAsia="sk-SK"/>
        </w:rPr>
      </w:pPr>
      <w:r w:rsidRPr="00321906">
        <w:rPr>
          <w:rFonts w:ascii="Arial" w:eastAsia="Times New Roman" w:hAnsi="Arial" w:cs="Arial"/>
          <w:b/>
          <w:bCs/>
          <w:color w:val="000000"/>
          <w:sz w:val="18"/>
          <w:szCs w:val="18"/>
          <w:lang w:eastAsia="sk-SK"/>
        </w:rPr>
        <w:t>8 Which of the following are primary functions of a router? (Choose two.)</w:t>
      </w:r>
      <w:r w:rsidRPr="00321906">
        <w:rPr>
          <w:rFonts w:ascii="Arial" w:eastAsia="Times New Roman" w:hAnsi="Arial" w:cs="Arial"/>
          <w:color w:val="000000"/>
          <w:sz w:val="18"/>
          <w:szCs w:val="18"/>
          <w:lang w:eastAsia="sk-SK"/>
        </w:rPr>
        <w:br/>
      </w:r>
      <w:r w:rsidRPr="00321906">
        <w:rPr>
          <w:rFonts w:ascii="Arial" w:eastAsia="Times New Roman" w:hAnsi="Arial" w:cs="Arial"/>
          <w:b/>
          <w:bCs/>
          <w:color w:val="3366FF"/>
          <w:sz w:val="18"/>
          <w:szCs w:val="18"/>
          <w:lang w:eastAsia="sk-SK"/>
        </w:rPr>
        <w:t>packet switching*</w:t>
      </w:r>
      <w:r w:rsidRPr="00321906">
        <w:rPr>
          <w:rFonts w:ascii="Arial" w:eastAsia="Times New Roman" w:hAnsi="Arial" w:cs="Arial"/>
          <w:color w:val="000000"/>
          <w:sz w:val="18"/>
          <w:szCs w:val="18"/>
          <w:lang w:eastAsia="sk-SK"/>
        </w:rPr>
        <w:br/>
      </w:r>
      <w:r w:rsidRPr="00321906">
        <w:rPr>
          <w:rFonts w:ascii="Arial" w:eastAsia="Times New Roman" w:hAnsi="Arial" w:cs="Arial"/>
          <w:b/>
          <w:bCs/>
          <w:color w:val="3366FF"/>
          <w:sz w:val="18"/>
          <w:szCs w:val="18"/>
          <w:lang w:eastAsia="sk-SK"/>
        </w:rPr>
        <w:t>path selection*</w:t>
      </w:r>
    </w:p>
    <w:p w:rsidR="00321906" w:rsidRPr="00723265" w:rsidRDefault="00241FD7" w:rsidP="00321906">
      <w:pPr>
        <w:pStyle w:val="Odsekzoznamu"/>
        <w:numPr>
          <w:ilvl w:val="0"/>
          <w:numId w:val="6"/>
        </w:numPr>
        <w:shd w:val="clear" w:color="auto" w:fill="FFFFFF"/>
        <w:spacing w:after="240" w:line="338" w:lineRule="atLeast"/>
        <w:ind w:left="426"/>
        <w:rPr>
          <w:rFonts w:ascii="Arial" w:eastAsia="Times New Roman" w:hAnsi="Arial" w:cs="Arial"/>
          <w:color w:val="000000"/>
          <w:sz w:val="18"/>
          <w:szCs w:val="18"/>
          <w:lang w:eastAsia="sk-SK"/>
        </w:rPr>
      </w:pPr>
      <w:r w:rsidRPr="00241FD7">
        <w:rPr>
          <w:noProof/>
          <w:sz w:val="18"/>
          <w:szCs w:val="18"/>
          <w:lang w:eastAsia="sk-SK"/>
        </w:rPr>
        <w:drawing>
          <wp:anchor distT="0" distB="0" distL="114300" distR="114300" simplePos="0" relativeHeight="251688960" behindDoc="1" locked="0" layoutInCell="1" allowOverlap="1" wp14:anchorId="5DAEC086" wp14:editId="141CC47A">
            <wp:simplePos x="0" y="0"/>
            <wp:positionH relativeFrom="column">
              <wp:posOffset>4039898</wp:posOffset>
            </wp:positionH>
            <wp:positionV relativeFrom="paragraph">
              <wp:posOffset>318135</wp:posOffset>
            </wp:positionV>
            <wp:extent cx="2417197" cy="2698766"/>
            <wp:effectExtent l="0" t="0" r="2540" b="6350"/>
            <wp:wrapTight wrapText="bothSides">
              <wp:wrapPolygon edited="0">
                <wp:start x="0" y="0"/>
                <wp:lineTo x="0" y="21498"/>
                <wp:lineTo x="21452" y="21498"/>
                <wp:lineTo x="21452" y="0"/>
                <wp:lineTo x="0" y="0"/>
              </wp:wrapPolygon>
            </wp:wrapTight>
            <wp:docPr id="29" name="Obrázok 29" descr="https://lh6.googleusercontent.com/-ZmBRVp1U608/VJJE5eddDyI/AAAAAAAACQ8/dgQiuiBVkms/w359-h401-no/p10er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ZmBRVp1U608/VJJE5eddDyI/AAAAAAAACQ8/dgQiuiBVkms/w359-h401-no/p10erian.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17197" cy="26987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1906" w:rsidRPr="00321906">
        <w:rPr>
          <w:rFonts w:ascii="Arial" w:eastAsia="Times New Roman" w:hAnsi="Arial" w:cs="Arial"/>
          <w:b/>
          <w:bCs/>
          <w:color w:val="000000"/>
          <w:sz w:val="18"/>
          <w:szCs w:val="18"/>
          <w:lang w:eastAsia="sk-SK"/>
        </w:rPr>
        <w:t>9 __________ is a best-effort, connectionless application layer protocol that is used to transfer files. (</w:t>
      </w:r>
      <w:r w:rsidR="00321906" w:rsidRPr="00321906">
        <w:rPr>
          <w:rFonts w:ascii="Arial" w:eastAsia="Times New Roman" w:hAnsi="Arial" w:cs="Arial"/>
          <w:b/>
          <w:bCs/>
          <w:color w:val="3366FF"/>
          <w:sz w:val="18"/>
          <w:szCs w:val="18"/>
          <w:lang w:eastAsia="sk-SK"/>
        </w:rPr>
        <w:t>TFTP*</w:t>
      </w:r>
      <w:r w:rsidR="00321906" w:rsidRPr="00321906">
        <w:rPr>
          <w:rFonts w:ascii="Arial" w:eastAsia="Times New Roman" w:hAnsi="Arial" w:cs="Arial"/>
          <w:b/>
          <w:bCs/>
          <w:color w:val="000000"/>
          <w:sz w:val="18"/>
          <w:szCs w:val="18"/>
          <w:lang w:eastAsia="sk-SK"/>
        </w:rPr>
        <w:t>)</w:t>
      </w:r>
    </w:p>
    <w:p w:rsidR="00241FD7" w:rsidRPr="00241FD7" w:rsidRDefault="00241FD7" w:rsidP="00241FD7">
      <w:pPr>
        <w:pStyle w:val="Normlnywebov"/>
        <w:numPr>
          <w:ilvl w:val="0"/>
          <w:numId w:val="6"/>
        </w:numPr>
        <w:shd w:val="clear" w:color="auto" w:fill="FFFFFF"/>
        <w:spacing w:before="0" w:beforeAutospacing="0" w:after="0" w:afterAutospacing="0" w:line="200" w:lineRule="atLeast"/>
        <w:ind w:left="426"/>
        <w:textAlignment w:val="baseline"/>
        <w:rPr>
          <w:rFonts w:ascii="Helvetica" w:hAnsi="Helvetica" w:cs="Helvetica"/>
          <w:color w:val="444444"/>
          <w:sz w:val="18"/>
          <w:szCs w:val="18"/>
        </w:rPr>
      </w:pPr>
      <w:r w:rsidRPr="00241FD7">
        <w:rPr>
          <w:rFonts w:ascii="Helvetica" w:hAnsi="Helvetica" w:cs="Helvetica"/>
          <w:color w:val="444444"/>
          <w:sz w:val="18"/>
          <w:szCs w:val="18"/>
        </w:rPr>
        <w:t>Refer to the exhibit. A technician has configured a user workstation with the IP address and default subnet masks that are shown. Although the user can access all local LAN resources, the user cannot access any Internet sites by using either FQDN or IP addresses. Based upon the exhibit, what could account for this failure?</w:t>
      </w:r>
    </w:p>
    <w:p w:rsidR="00241FD7" w:rsidRPr="00241FD7" w:rsidRDefault="00241FD7" w:rsidP="00241FD7">
      <w:pPr>
        <w:shd w:val="clear" w:color="auto" w:fill="FFFFFF"/>
        <w:spacing w:after="0" w:line="200" w:lineRule="atLeast"/>
        <w:ind w:left="426"/>
        <w:textAlignment w:val="baseline"/>
        <w:rPr>
          <w:rFonts w:ascii="Helvetica" w:eastAsia="Times New Roman" w:hAnsi="Helvetica" w:cs="Helvetica"/>
          <w:color w:val="444444"/>
          <w:sz w:val="18"/>
          <w:szCs w:val="18"/>
          <w:lang w:eastAsia="sk-SK"/>
        </w:rPr>
      </w:pPr>
      <w:r w:rsidRPr="00241FD7">
        <w:rPr>
          <w:rFonts w:ascii="Helvetica" w:eastAsia="Times New Roman" w:hAnsi="Helvetica" w:cs="Helvetica"/>
          <w:color w:val="444444"/>
          <w:sz w:val="18"/>
          <w:szCs w:val="18"/>
          <w:lang w:eastAsia="sk-SK"/>
        </w:rPr>
        <w:br/>
      </w:r>
      <w:r w:rsidRPr="00241FD7">
        <w:rPr>
          <w:rFonts w:ascii="Helvetica" w:eastAsia="Times New Roman" w:hAnsi="Helvetica" w:cs="Helvetica"/>
          <w:b/>
          <w:bCs/>
          <w:color w:val="FF0000"/>
          <w:sz w:val="18"/>
          <w:szCs w:val="18"/>
          <w:bdr w:val="none" w:sz="0" w:space="0" w:color="auto" w:frame="1"/>
          <w:lang w:eastAsia="sk-SK"/>
        </w:rPr>
        <w:t>The default gateway address in incorrect.</w:t>
      </w:r>
    </w:p>
    <w:p w:rsidR="00723265" w:rsidRPr="00723265" w:rsidRDefault="00723265" w:rsidP="00241FD7">
      <w:pPr>
        <w:pStyle w:val="Odsekzoznamu"/>
        <w:shd w:val="clear" w:color="auto" w:fill="FFFFFF"/>
        <w:spacing w:after="240" w:line="338" w:lineRule="atLeast"/>
        <w:ind w:left="426"/>
        <w:rPr>
          <w:rFonts w:ascii="Arial" w:eastAsia="Times New Roman" w:hAnsi="Arial" w:cs="Arial"/>
          <w:color w:val="000000"/>
          <w:sz w:val="18"/>
          <w:szCs w:val="18"/>
          <w:lang w:eastAsia="sk-SK"/>
        </w:rPr>
      </w:pPr>
    </w:p>
    <w:p w:rsidR="00723265" w:rsidRDefault="00723265" w:rsidP="00723265">
      <w:pPr>
        <w:rPr>
          <w:sz w:val="18"/>
          <w:szCs w:val="18"/>
        </w:rPr>
      </w:pPr>
    </w:p>
    <w:p w:rsidR="00723265" w:rsidRDefault="00723265">
      <w:pPr>
        <w:rPr>
          <w:sz w:val="18"/>
          <w:szCs w:val="18"/>
        </w:rPr>
      </w:pPr>
      <w:r>
        <w:rPr>
          <w:sz w:val="18"/>
          <w:szCs w:val="18"/>
        </w:rPr>
        <w:br w:type="page"/>
      </w:r>
    </w:p>
    <w:p w:rsidR="00321906" w:rsidRPr="00723265" w:rsidRDefault="00723265" w:rsidP="00723265">
      <w:pPr>
        <w:pStyle w:val="Odsekzoznamu"/>
        <w:numPr>
          <w:ilvl w:val="0"/>
          <w:numId w:val="6"/>
        </w:numPr>
        <w:ind w:left="426"/>
        <w:rPr>
          <w:rStyle w:val="Siln"/>
          <w:b w:val="0"/>
          <w:bCs w:val="0"/>
          <w:sz w:val="18"/>
          <w:szCs w:val="18"/>
        </w:rPr>
      </w:pPr>
      <w:r w:rsidRPr="00723265">
        <w:rPr>
          <w:noProof/>
          <w:sz w:val="18"/>
          <w:szCs w:val="18"/>
          <w:lang w:eastAsia="sk-SK"/>
        </w:rPr>
        <w:drawing>
          <wp:anchor distT="0" distB="0" distL="114300" distR="114300" simplePos="0" relativeHeight="251689984" behindDoc="1" locked="0" layoutInCell="1" allowOverlap="1" wp14:anchorId="603E766E" wp14:editId="575236A5">
            <wp:simplePos x="0" y="0"/>
            <wp:positionH relativeFrom="column">
              <wp:posOffset>2564240</wp:posOffset>
            </wp:positionH>
            <wp:positionV relativeFrom="paragraph">
              <wp:posOffset>3810</wp:posOffset>
            </wp:positionV>
            <wp:extent cx="3848431" cy="1903135"/>
            <wp:effectExtent l="0" t="0" r="0" b="1905"/>
            <wp:wrapTight wrapText="bothSides">
              <wp:wrapPolygon edited="0">
                <wp:start x="0" y="0"/>
                <wp:lineTo x="0" y="21405"/>
                <wp:lineTo x="21493" y="21405"/>
                <wp:lineTo x="21493" y="0"/>
                <wp:lineTo x="0" y="0"/>
              </wp:wrapPolygon>
            </wp:wrapTight>
            <wp:docPr id="30" name="Obrázok 30" descr="https://lh3.googleusercontent.com/-WW37R-U8XhY/VJJE5lq6FdI/AAAAAAAABp8/eN7pNwYaft4/w694-h343-no/p11er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WW37R-U8XhY/VJJE5lq6FdI/AAAAAAAABp8/eN7pNwYaft4/w694-h343-no/p11eria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48431" cy="19031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3265">
        <w:rPr>
          <w:rStyle w:val="Siln"/>
          <w:rFonts w:ascii="Arial" w:hAnsi="Arial" w:cs="Arial"/>
          <w:color w:val="3366FF"/>
          <w:sz w:val="18"/>
          <w:szCs w:val="18"/>
          <w:shd w:val="clear" w:color="auto" w:fill="FFFFFF"/>
        </w:rPr>
        <w:t>It will give 4 options about ping, the correct one is: The PC2 will be able to ping 192.168.1.1*</w:t>
      </w:r>
    </w:p>
    <w:p w:rsidR="00723265" w:rsidRDefault="00723265" w:rsidP="00723265">
      <w:pPr>
        <w:rPr>
          <w:sz w:val="18"/>
          <w:szCs w:val="18"/>
        </w:rPr>
      </w:pPr>
    </w:p>
    <w:p w:rsidR="00723265" w:rsidRDefault="00723265" w:rsidP="00723265">
      <w:pPr>
        <w:rPr>
          <w:sz w:val="18"/>
          <w:szCs w:val="18"/>
        </w:rPr>
      </w:pPr>
    </w:p>
    <w:p w:rsidR="00723265" w:rsidRDefault="00723265" w:rsidP="00723265">
      <w:pPr>
        <w:rPr>
          <w:sz w:val="18"/>
          <w:szCs w:val="18"/>
        </w:rPr>
      </w:pPr>
    </w:p>
    <w:p w:rsidR="00723265" w:rsidRDefault="00723265" w:rsidP="00723265">
      <w:pPr>
        <w:rPr>
          <w:sz w:val="18"/>
          <w:szCs w:val="18"/>
        </w:rPr>
      </w:pPr>
    </w:p>
    <w:p w:rsidR="00723265" w:rsidRDefault="00723265" w:rsidP="00723265">
      <w:pPr>
        <w:rPr>
          <w:sz w:val="18"/>
          <w:szCs w:val="18"/>
        </w:rPr>
      </w:pPr>
    </w:p>
    <w:p w:rsidR="00723265" w:rsidRDefault="00723265" w:rsidP="00723265">
      <w:pPr>
        <w:rPr>
          <w:sz w:val="18"/>
          <w:szCs w:val="18"/>
        </w:rPr>
      </w:pPr>
    </w:p>
    <w:p w:rsidR="00723265" w:rsidRDefault="00723265" w:rsidP="00723265">
      <w:pPr>
        <w:rPr>
          <w:sz w:val="18"/>
          <w:szCs w:val="18"/>
        </w:rPr>
      </w:pPr>
      <w:r>
        <w:rPr>
          <w:noProof/>
          <w:lang w:eastAsia="sk-SK"/>
        </w:rPr>
        <w:drawing>
          <wp:anchor distT="0" distB="0" distL="114300" distR="114300" simplePos="0" relativeHeight="251691008" behindDoc="1" locked="0" layoutInCell="1" allowOverlap="1" wp14:anchorId="75C334C5" wp14:editId="5CCC6D97">
            <wp:simplePos x="0" y="0"/>
            <wp:positionH relativeFrom="column">
              <wp:posOffset>2629673</wp:posOffset>
            </wp:positionH>
            <wp:positionV relativeFrom="paragraph">
              <wp:posOffset>252730</wp:posOffset>
            </wp:positionV>
            <wp:extent cx="3783152" cy="2150844"/>
            <wp:effectExtent l="0" t="0" r="8255" b="1905"/>
            <wp:wrapTight wrapText="bothSides">
              <wp:wrapPolygon edited="0">
                <wp:start x="0" y="0"/>
                <wp:lineTo x="0" y="21428"/>
                <wp:lineTo x="21538" y="21428"/>
                <wp:lineTo x="21538" y="0"/>
                <wp:lineTo x="0" y="0"/>
              </wp:wrapPolygon>
            </wp:wrapTight>
            <wp:docPr id="31" name="Obrázok 31" descr="https://lh4.googleusercontent.com/-w9gzIWNCb8w/VJJE5iTdgBI/AAAAAAAABp4/zdzylbSVZfA/w700-h398-no/p12er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w9gzIWNCb8w/VJJE5iTdgBI/AAAAAAAABp4/zdzylbSVZfA/w700-h398-no/p12eria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83152" cy="2150844"/>
                    </a:xfrm>
                    <a:prstGeom prst="rect">
                      <a:avLst/>
                    </a:prstGeom>
                    <a:noFill/>
                    <a:ln>
                      <a:noFill/>
                    </a:ln>
                  </pic:spPr>
                </pic:pic>
              </a:graphicData>
            </a:graphic>
          </wp:anchor>
        </w:drawing>
      </w:r>
    </w:p>
    <w:p w:rsidR="008C1464" w:rsidRPr="008C1464" w:rsidRDefault="008C1464" w:rsidP="008C1464">
      <w:pPr>
        <w:pStyle w:val="Odsekzoznamu"/>
        <w:numPr>
          <w:ilvl w:val="0"/>
          <w:numId w:val="6"/>
        </w:numPr>
        <w:shd w:val="clear" w:color="auto" w:fill="FFFFFF"/>
        <w:spacing w:after="300" w:line="200" w:lineRule="atLeast"/>
        <w:ind w:left="426"/>
        <w:textAlignment w:val="baseline"/>
        <w:rPr>
          <w:rFonts w:eastAsia="Times New Roman" w:cs="Helvetica"/>
          <w:color w:val="444444"/>
          <w:sz w:val="18"/>
          <w:szCs w:val="18"/>
          <w:lang w:eastAsia="sk-SK"/>
        </w:rPr>
      </w:pPr>
      <w:r w:rsidRPr="008C1464">
        <w:rPr>
          <w:rFonts w:eastAsia="Times New Roman" w:cs="Helvetica"/>
          <w:color w:val="444444"/>
          <w:sz w:val="18"/>
          <w:szCs w:val="18"/>
          <w:lang w:eastAsia="sk-SK"/>
        </w:rPr>
        <w:t>Refer to the exhibit. From which location did this router load the IOS?</w:t>
      </w:r>
      <w:r>
        <w:rPr>
          <w:rFonts w:eastAsia="Times New Roman" w:cs="Helvetica"/>
          <w:color w:val="444444"/>
          <w:sz w:val="18"/>
          <w:szCs w:val="18"/>
          <w:lang w:eastAsia="sk-SK"/>
        </w:rPr>
        <w:br/>
      </w:r>
      <w:r w:rsidRPr="008C1464">
        <w:rPr>
          <w:rFonts w:eastAsia="Times New Roman" w:cs="Helvetica"/>
          <w:b/>
          <w:bCs/>
          <w:color w:val="FF0000"/>
          <w:sz w:val="18"/>
          <w:szCs w:val="18"/>
          <w:bdr w:val="none" w:sz="0" w:space="0" w:color="auto" w:frame="1"/>
          <w:lang w:eastAsia="sk-SK"/>
        </w:rPr>
        <w:t>flash memory</w:t>
      </w:r>
    </w:p>
    <w:p w:rsidR="00EC0D88" w:rsidRDefault="00EC0D88" w:rsidP="00EC0D88">
      <w:pPr>
        <w:rPr>
          <w:sz w:val="18"/>
          <w:szCs w:val="18"/>
        </w:rPr>
      </w:pPr>
    </w:p>
    <w:p w:rsidR="00EC0D88" w:rsidRDefault="00EC0D88" w:rsidP="00EC0D88">
      <w:pPr>
        <w:rPr>
          <w:sz w:val="18"/>
          <w:szCs w:val="18"/>
        </w:rPr>
      </w:pPr>
    </w:p>
    <w:p w:rsidR="00EC0D88" w:rsidRDefault="00EC0D88" w:rsidP="00EC0D88">
      <w:pPr>
        <w:rPr>
          <w:sz w:val="18"/>
          <w:szCs w:val="18"/>
        </w:rPr>
      </w:pPr>
    </w:p>
    <w:p w:rsidR="00EC0D88" w:rsidRDefault="00EC0D88" w:rsidP="00EC0D88">
      <w:pPr>
        <w:rPr>
          <w:sz w:val="18"/>
          <w:szCs w:val="18"/>
        </w:rPr>
      </w:pPr>
    </w:p>
    <w:p w:rsidR="00EC0D88" w:rsidRDefault="00EC0D88" w:rsidP="00EC0D88">
      <w:pPr>
        <w:rPr>
          <w:sz w:val="18"/>
          <w:szCs w:val="18"/>
        </w:rPr>
      </w:pPr>
    </w:p>
    <w:p w:rsidR="00EC0D88" w:rsidRDefault="00EC0D88" w:rsidP="00EC0D88">
      <w:pPr>
        <w:rPr>
          <w:sz w:val="18"/>
          <w:szCs w:val="18"/>
        </w:rPr>
      </w:pPr>
    </w:p>
    <w:p w:rsidR="00EC0D88" w:rsidRDefault="00EC0D88" w:rsidP="00EC0D88">
      <w:pPr>
        <w:rPr>
          <w:sz w:val="18"/>
          <w:szCs w:val="18"/>
        </w:rPr>
      </w:pPr>
      <w:r>
        <w:rPr>
          <w:noProof/>
          <w:lang w:eastAsia="sk-SK"/>
        </w:rPr>
        <w:drawing>
          <wp:anchor distT="0" distB="0" distL="114300" distR="114300" simplePos="0" relativeHeight="251692032" behindDoc="1" locked="0" layoutInCell="1" allowOverlap="1" wp14:anchorId="3C9D19AD" wp14:editId="71EEE221">
            <wp:simplePos x="0" y="0"/>
            <wp:positionH relativeFrom="column">
              <wp:posOffset>3475686</wp:posOffset>
            </wp:positionH>
            <wp:positionV relativeFrom="paragraph">
              <wp:posOffset>255905</wp:posOffset>
            </wp:positionV>
            <wp:extent cx="2934335" cy="524510"/>
            <wp:effectExtent l="0" t="0" r="0" b="8890"/>
            <wp:wrapTight wrapText="bothSides">
              <wp:wrapPolygon edited="0">
                <wp:start x="0" y="0"/>
                <wp:lineTo x="0" y="21182"/>
                <wp:lineTo x="21455" y="21182"/>
                <wp:lineTo x="21455" y="0"/>
                <wp:lineTo x="0" y="0"/>
              </wp:wrapPolygon>
            </wp:wrapTight>
            <wp:docPr id="32" name="Obrázok 32" descr="https://lh5.googleusercontent.com/-Gp4xKDIoTJs/VJJE6AKsqLI/AAAAAAAABqA/OUCxR6rkAW8/w308-h55-no/p13er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5.googleusercontent.com/-Gp4xKDIoTJs/VJJE6AKsqLI/AAAAAAAABqA/OUCxR6rkAW8/w308-h55-no/p13eria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4335" cy="524510"/>
                    </a:xfrm>
                    <a:prstGeom prst="rect">
                      <a:avLst/>
                    </a:prstGeom>
                    <a:noFill/>
                    <a:ln>
                      <a:noFill/>
                    </a:ln>
                  </pic:spPr>
                </pic:pic>
              </a:graphicData>
            </a:graphic>
          </wp:anchor>
        </w:drawing>
      </w:r>
    </w:p>
    <w:p w:rsidR="008C1464" w:rsidRPr="008C1464" w:rsidRDefault="008C1464" w:rsidP="008C1464">
      <w:pPr>
        <w:pStyle w:val="Odsekzoznamu"/>
        <w:numPr>
          <w:ilvl w:val="0"/>
          <w:numId w:val="6"/>
        </w:numPr>
        <w:shd w:val="clear" w:color="auto" w:fill="FFFFFF"/>
        <w:spacing w:after="0" w:line="200" w:lineRule="atLeast"/>
        <w:ind w:left="426"/>
        <w:textAlignment w:val="baseline"/>
        <w:rPr>
          <w:rFonts w:ascii="Helvetica" w:eastAsia="Times New Roman" w:hAnsi="Helvetica" w:cs="Helvetica"/>
          <w:color w:val="444444"/>
          <w:sz w:val="18"/>
          <w:szCs w:val="18"/>
          <w:lang w:eastAsia="sk-SK"/>
        </w:rPr>
      </w:pPr>
      <w:r w:rsidRPr="008C1464">
        <w:rPr>
          <w:rFonts w:ascii="Helvetica" w:eastAsia="Times New Roman" w:hAnsi="Helvetica" w:cs="Helvetica"/>
          <w:color w:val="444444"/>
          <w:sz w:val="18"/>
          <w:szCs w:val="18"/>
          <w:lang w:eastAsia="sk-SK"/>
        </w:rPr>
        <w:t>Refer to the exhibit. An administrator is trying to configure the switch but receives the error message that is displayed in the exhibit. What is the problem?</w:t>
      </w:r>
    </w:p>
    <w:p w:rsidR="008C1464" w:rsidRPr="008C1464" w:rsidRDefault="008C1464" w:rsidP="008C1464">
      <w:pPr>
        <w:shd w:val="clear" w:color="auto" w:fill="FFFFFF"/>
        <w:spacing w:after="0" w:line="200" w:lineRule="atLeast"/>
        <w:ind w:left="426"/>
        <w:textAlignment w:val="baseline"/>
        <w:rPr>
          <w:rFonts w:ascii="Helvetica" w:eastAsia="Times New Roman" w:hAnsi="Helvetica" w:cs="Helvetica"/>
          <w:color w:val="444444"/>
          <w:sz w:val="21"/>
          <w:szCs w:val="21"/>
          <w:lang w:eastAsia="sk-SK"/>
        </w:rPr>
      </w:pPr>
      <w:r w:rsidRPr="008C1464">
        <w:rPr>
          <w:rFonts w:ascii="Helvetica" w:eastAsia="Times New Roman" w:hAnsi="Helvetica" w:cs="Helvetica"/>
          <w:b/>
          <w:bCs/>
          <w:color w:val="FF0000"/>
          <w:sz w:val="18"/>
          <w:szCs w:val="18"/>
          <w:bdr w:val="none" w:sz="0" w:space="0" w:color="auto" w:frame="1"/>
          <w:lang w:eastAsia="sk-SK"/>
        </w:rPr>
        <w:t>The administrator must first enter privileged EXEC mode before issuing the command.</w:t>
      </w:r>
      <w:r w:rsidRPr="008C1464">
        <w:rPr>
          <w:rFonts w:ascii="Helvetica" w:eastAsia="Times New Roman" w:hAnsi="Helvetica" w:cs="Helvetica"/>
          <w:color w:val="444444"/>
          <w:sz w:val="21"/>
          <w:szCs w:val="21"/>
          <w:lang w:eastAsia="sk-SK"/>
        </w:rPr>
        <w:br/>
      </w:r>
    </w:p>
    <w:p w:rsidR="00EC0D88" w:rsidRDefault="00EC0D88" w:rsidP="00EC0D88">
      <w:pPr>
        <w:rPr>
          <w:sz w:val="18"/>
          <w:szCs w:val="18"/>
        </w:rPr>
      </w:pPr>
    </w:p>
    <w:p w:rsidR="00EC0D88" w:rsidRPr="00EC0D88" w:rsidRDefault="00EC0D88" w:rsidP="00EC0D88">
      <w:pPr>
        <w:pStyle w:val="Odsekzoznamu"/>
        <w:numPr>
          <w:ilvl w:val="0"/>
          <w:numId w:val="6"/>
        </w:numPr>
        <w:shd w:val="clear" w:color="auto" w:fill="FFFFFF"/>
        <w:spacing w:after="0" w:line="200" w:lineRule="atLeast"/>
        <w:ind w:left="426"/>
        <w:rPr>
          <w:rFonts w:ascii="Arial" w:eastAsia="Times New Roman" w:hAnsi="Arial" w:cs="Arial"/>
          <w:color w:val="000000"/>
          <w:sz w:val="18"/>
          <w:szCs w:val="18"/>
          <w:lang w:eastAsia="sk-SK"/>
        </w:rPr>
      </w:pPr>
      <w:r w:rsidRPr="00EC0D88">
        <w:rPr>
          <w:rFonts w:ascii="Arial" w:eastAsia="Times New Roman" w:hAnsi="Arial" w:cs="Arial"/>
          <w:b/>
          <w:bCs/>
          <w:color w:val="000000"/>
          <w:sz w:val="18"/>
          <w:szCs w:val="18"/>
          <w:lang w:eastAsia="sk-SK"/>
        </w:rPr>
        <w:t>What are three characteristics of multicast transmission? (Choose three.)</w:t>
      </w:r>
    </w:p>
    <w:p w:rsidR="00EC0D88" w:rsidRPr="00EC0D88" w:rsidRDefault="00EC0D88" w:rsidP="00EC0D88">
      <w:pPr>
        <w:pStyle w:val="Odsekzoznamu"/>
        <w:shd w:val="clear" w:color="auto" w:fill="FFFFFF"/>
        <w:spacing w:after="0" w:line="200" w:lineRule="atLeast"/>
        <w:rPr>
          <w:rFonts w:ascii="Arial" w:eastAsia="Times New Roman" w:hAnsi="Arial" w:cs="Arial"/>
          <w:color w:val="000000"/>
          <w:sz w:val="18"/>
          <w:szCs w:val="18"/>
          <w:lang w:eastAsia="sk-SK"/>
        </w:rPr>
      </w:pPr>
      <w:r w:rsidRPr="00EC0D88">
        <w:rPr>
          <w:rFonts w:ascii="Arial" w:eastAsia="Times New Roman" w:hAnsi="Arial" w:cs="Arial"/>
          <w:b/>
          <w:bCs/>
          <w:color w:val="3366FF"/>
          <w:sz w:val="18"/>
          <w:szCs w:val="18"/>
          <w:lang w:eastAsia="sk-SK"/>
        </w:rPr>
        <w:t>A single packet can be sent to a group of hosts.*</w:t>
      </w:r>
    </w:p>
    <w:p w:rsidR="00EC0D88" w:rsidRPr="00EC0D88" w:rsidRDefault="00EC0D88" w:rsidP="00EC0D88">
      <w:pPr>
        <w:pStyle w:val="Odsekzoznamu"/>
        <w:shd w:val="clear" w:color="auto" w:fill="FFFFFF"/>
        <w:spacing w:after="0" w:line="200" w:lineRule="atLeast"/>
        <w:rPr>
          <w:rFonts w:ascii="Arial" w:eastAsia="Times New Roman" w:hAnsi="Arial" w:cs="Arial"/>
          <w:color w:val="000000"/>
          <w:sz w:val="18"/>
          <w:szCs w:val="18"/>
          <w:lang w:eastAsia="sk-SK"/>
        </w:rPr>
      </w:pPr>
      <w:r w:rsidRPr="00EC0D88">
        <w:rPr>
          <w:rFonts w:ascii="Arial" w:eastAsia="Times New Roman" w:hAnsi="Arial" w:cs="Arial"/>
          <w:b/>
          <w:bCs/>
          <w:color w:val="3366FF"/>
          <w:sz w:val="18"/>
          <w:szCs w:val="18"/>
          <w:lang w:eastAsia="sk-SK"/>
        </w:rPr>
        <w:t>Multicast messages map lower layer addresses to upper layer addresses.*</w:t>
      </w:r>
    </w:p>
    <w:p w:rsidR="00EC0D88" w:rsidRDefault="00EC0D88" w:rsidP="00EC0D88">
      <w:pPr>
        <w:pStyle w:val="Odsekzoznamu"/>
        <w:shd w:val="clear" w:color="auto" w:fill="FFFFFF"/>
        <w:spacing w:after="0" w:line="200" w:lineRule="atLeast"/>
        <w:ind w:left="0" w:firstLine="708"/>
        <w:rPr>
          <w:rFonts w:ascii="Arial" w:eastAsia="Times New Roman" w:hAnsi="Arial" w:cs="Arial"/>
          <w:b/>
          <w:bCs/>
          <w:color w:val="3366FF"/>
          <w:sz w:val="18"/>
          <w:szCs w:val="18"/>
          <w:lang w:eastAsia="sk-SK"/>
        </w:rPr>
      </w:pPr>
      <w:r w:rsidRPr="00EC0D88">
        <w:rPr>
          <w:rFonts w:ascii="Arial" w:eastAsia="Times New Roman" w:hAnsi="Arial" w:cs="Arial"/>
          <w:b/>
          <w:bCs/>
          <w:color w:val="3366FF"/>
          <w:sz w:val="18"/>
          <w:szCs w:val="18"/>
          <w:lang w:eastAsia="sk-SK"/>
        </w:rPr>
        <w:t>Multicast transmission can be used by routers to exchange routing information.*</w:t>
      </w:r>
    </w:p>
    <w:p w:rsidR="00EC0D88" w:rsidRPr="00EC0D88" w:rsidRDefault="00EC0D88" w:rsidP="00EC0D88">
      <w:pPr>
        <w:pStyle w:val="Odsekzoznamu"/>
        <w:shd w:val="clear" w:color="auto" w:fill="FFFFFF"/>
        <w:spacing w:after="0" w:line="200" w:lineRule="atLeast"/>
        <w:ind w:left="0" w:firstLine="708"/>
        <w:rPr>
          <w:rFonts w:ascii="Arial" w:eastAsia="Times New Roman" w:hAnsi="Arial" w:cs="Arial"/>
          <w:color w:val="000000"/>
          <w:sz w:val="18"/>
          <w:szCs w:val="18"/>
          <w:lang w:eastAsia="sk-SK"/>
        </w:rPr>
      </w:pPr>
    </w:p>
    <w:p w:rsidR="00EC0D88" w:rsidRPr="00EC0D88" w:rsidRDefault="00EC0D88" w:rsidP="00EC0D88">
      <w:pPr>
        <w:pStyle w:val="Odsekzoznamu"/>
        <w:numPr>
          <w:ilvl w:val="0"/>
          <w:numId w:val="6"/>
        </w:numPr>
        <w:shd w:val="clear" w:color="auto" w:fill="FFFFFF"/>
        <w:spacing w:after="0" w:line="200" w:lineRule="atLeast"/>
        <w:ind w:left="426"/>
        <w:rPr>
          <w:rFonts w:ascii="Arial" w:eastAsia="Times New Roman" w:hAnsi="Arial" w:cs="Arial"/>
          <w:color w:val="000000"/>
          <w:sz w:val="18"/>
          <w:szCs w:val="18"/>
          <w:lang w:eastAsia="sk-SK"/>
        </w:rPr>
      </w:pPr>
      <w:r w:rsidRPr="00EC0D88">
        <w:rPr>
          <w:rFonts w:ascii="Arial" w:eastAsia="Times New Roman" w:hAnsi="Arial" w:cs="Arial"/>
          <w:b/>
          <w:bCs/>
          <w:color w:val="000000"/>
          <w:sz w:val="18"/>
          <w:szCs w:val="18"/>
          <w:lang w:eastAsia="sk-SK"/>
        </w:rPr>
        <w:t>At a minimum, which address is required on IPv6-enabled interfaces?</w:t>
      </w:r>
    </w:p>
    <w:p w:rsidR="00EC0D88" w:rsidRDefault="00EC0D88" w:rsidP="00EC0D88">
      <w:pPr>
        <w:pStyle w:val="Odsekzoznamu"/>
        <w:shd w:val="clear" w:color="auto" w:fill="FFFFFF"/>
        <w:spacing w:after="0" w:line="200" w:lineRule="atLeast"/>
        <w:rPr>
          <w:rFonts w:ascii="Arial" w:eastAsia="Times New Roman" w:hAnsi="Arial" w:cs="Arial"/>
          <w:b/>
          <w:bCs/>
          <w:color w:val="3366FF"/>
          <w:sz w:val="18"/>
          <w:szCs w:val="18"/>
          <w:lang w:eastAsia="sk-SK"/>
        </w:rPr>
      </w:pPr>
      <w:r w:rsidRPr="00EC0D88">
        <w:rPr>
          <w:rFonts w:ascii="Arial" w:eastAsia="Times New Roman" w:hAnsi="Arial" w:cs="Arial"/>
          <w:b/>
          <w:bCs/>
          <w:color w:val="3366FF"/>
          <w:sz w:val="18"/>
          <w:szCs w:val="18"/>
          <w:lang w:eastAsia="sk-SK"/>
        </w:rPr>
        <w:t>link-local*</w:t>
      </w:r>
    </w:p>
    <w:p w:rsidR="00EC0D88" w:rsidRPr="00EC0D88" w:rsidRDefault="00EC0D88" w:rsidP="00EC0D88">
      <w:pPr>
        <w:pStyle w:val="Odsekzoznamu"/>
        <w:shd w:val="clear" w:color="auto" w:fill="FFFFFF"/>
        <w:spacing w:after="0" w:line="200" w:lineRule="atLeast"/>
        <w:rPr>
          <w:rFonts w:ascii="Arial" w:eastAsia="Times New Roman" w:hAnsi="Arial" w:cs="Arial"/>
          <w:color w:val="000000"/>
          <w:sz w:val="18"/>
          <w:szCs w:val="18"/>
          <w:lang w:eastAsia="sk-SK"/>
        </w:rPr>
      </w:pPr>
    </w:p>
    <w:p w:rsidR="00EC0D88" w:rsidRPr="00EC0D88" w:rsidRDefault="00EC0D88" w:rsidP="00EC0D88">
      <w:pPr>
        <w:pStyle w:val="Odsekzoznamu"/>
        <w:numPr>
          <w:ilvl w:val="0"/>
          <w:numId w:val="6"/>
        </w:numPr>
        <w:shd w:val="clear" w:color="auto" w:fill="FFFFFF"/>
        <w:spacing w:after="0" w:line="200" w:lineRule="atLeast"/>
        <w:ind w:left="426"/>
        <w:rPr>
          <w:rFonts w:ascii="Arial" w:eastAsia="Times New Roman" w:hAnsi="Arial" w:cs="Arial"/>
          <w:color w:val="000000"/>
          <w:sz w:val="18"/>
          <w:szCs w:val="18"/>
          <w:lang w:eastAsia="sk-SK"/>
        </w:rPr>
      </w:pPr>
      <w:r w:rsidRPr="00EC0D88">
        <w:rPr>
          <w:rFonts w:ascii="Arial" w:eastAsia="Times New Roman" w:hAnsi="Arial" w:cs="Arial"/>
          <w:b/>
          <w:bCs/>
          <w:color w:val="000000"/>
          <w:sz w:val="18"/>
          <w:szCs w:val="18"/>
          <w:lang w:eastAsia="sk-SK"/>
        </w:rPr>
        <w:t>Which frame forwarding method receives the entire frame and performs a CRC check to detect errors before forwarding the frame?</w:t>
      </w:r>
    </w:p>
    <w:p w:rsidR="00EC0D88" w:rsidRDefault="00EC0D88" w:rsidP="00EC0D88">
      <w:pPr>
        <w:pStyle w:val="Odsekzoznamu"/>
        <w:shd w:val="clear" w:color="auto" w:fill="FFFFFF"/>
        <w:spacing w:after="0" w:line="200" w:lineRule="atLeast"/>
        <w:rPr>
          <w:rFonts w:ascii="Arial" w:eastAsia="Times New Roman" w:hAnsi="Arial" w:cs="Arial"/>
          <w:b/>
          <w:bCs/>
          <w:color w:val="3366FF"/>
          <w:sz w:val="18"/>
          <w:szCs w:val="18"/>
          <w:lang w:eastAsia="sk-SK"/>
        </w:rPr>
      </w:pPr>
      <w:r w:rsidRPr="00EC0D88">
        <w:rPr>
          <w:rFonts w:ascii="Arial" w:eastAsia="Times New Roman" w:hAnsi="Arial" w:cs="Arial"/>
          <w:b/>
          <w:bCs/>
          <w:color w:val="3366FF"/>
          <w:sz w:val="18"/>
          <w:szCs w:val="18"/>
          <w:lang w:eastAsia="sk-SK"/>
        </w:rPr>
        <w:t>store-and-forward switching*</w:t>
      </w:r>
    </w:p>
    <w:p w:rsidR="00EC0D88" w:rsidRPr="00EC0D88" w:rsidRDefault="00EC0D88" w:rsidP="00EC0D88">
      <w:pPr>
        <w:shd w:val="clear" w:color="auto" w:fill="FFFFFF"/>
        <w:spacing w:after="0" w:line="200" w:lineRule="atLeast"/>
        <w:rPr>
          <w:rFonts w:ascii="Arial" w:eastAsia="Times New Roman" w:hAnsi="Arial" w:cs="Arial"/>
          <w:color w:val="000000"/>
          <w:sz w:val="18"/>
          <w:szCs w:val="18"/>
          <w:lang w:eastAsia="sk-SK"/>
        </w:rPr>
      </w:pPr>
    </w:p>
    <w:p w:rsidR="00D9338A" w:rsidRPr="00D9338A" w:rsidRDefault="00D9338A" w:rsidP="00241FD7">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D9338A">
        <w:rPr>
          <w:rFonts w:ascii="Helvetica" w:eastAsia="Times New Roman" w:hAnsi="Helvetica" w:cs="Helvetica"/>
          <w:color w:val="444444"/>
          <w:sz w:val="18"/>
          <w:szCs w:val="18"/>
          <w:lang w:eastAsia="sk-SK"/>
        </w:rPr>
        <w:t>63. Which two commands should be implemented to return a Cisco 3560 trunk port to its default configuration? (Choose two.)</w:t>
      </w:r>
      <w:r w:rsidRPr="00D9338A">
        <w:rPr>
          <w:rFonts w:ascii="Helvetica" w:eastAsia="Times New Roman" w:hAnsi="Helvetica" w:cs="Helvetica"/>
          <w:color w:val="444444"/>
          <w:sz w:val="18"/>
          <w:szCs w:val="18"/>
          <w:lang w:eastAsia="sk-SK"/>
        </w:rPr>
        <w:br/>
      </w:r>
      <w:r w:rsidRPr="008C1464">
        <w:rPr>
          <w:rFonts w:ascii="Helvetica" w:eastAsia="Times New Roman" w:hAnsi="Helvetica" w:cs="Helvetica"/>
          <w:b/>
          <w:bCs/>
          <w:color w:val="FF0000"/>
          <w:sz w:val="18"/>
          <w:szCs w:val="18"/>
          <w:bdr w:val="none" w:sz="0" w:space="0" w:color="auto" w:frame="1"/>
          <w:lang w:eastAsia="sk-SK"/>
        </w:rPr>
        <w:t>S1(config-if)# no switchport trunk native vlan </w:t>
      </w:r>
      <w:r w:rsidRPr="00D9338A">
        <w:rPr>
          <w:rFonts w:ascii="Helvetica" w:eastAsia="Times New Roman" w:hAnsi="Helvetica" w:cs="Helvetica"/>
          <w:color w:val="444444"/>
          <w:sz w:val="18"/>
          <w:szCs w:val="18"/>
          <w:lang w:eastAsia="sk-SK"/>
        </w:rPr>
        <w:br/>
      </w:r>
      <w:r w:rsidRPr="008C1464">
        <w:rPr>
          <w:rFonts w:ascii="Helvetica" w:eastAsia="Times New Roman" w:hAnsi="Helvetica" w:cs="Helvetica"/>
          <w:b/>
          <w:bCs/>
          <w:color w:val="FF0000"/>
          <w:sz w:val="18"/>
          <w:szCs w:val="18"/>
          <w:bdr w:val="none" w:sz="0" w:space="0" w:color="auto" w:frame="1"/>
          <w:lang w:eastAsia="sk-SK"/>
        </w:rPr>
        <w:t>S1(config-if)# no switchport trunk allowed vlan </w:t>
      </w:r>
      <w:r w:rsidRPr="00D9338A">
        <w:rPr>
          <w:rFonts w:ascii="Helvetica" w:eastAsia="Times New Roman" w:hAnsi="Helvetica" w:cs="Helvetica"/>
          <w:color w:val="444444"/>
          <w:sz w:val="18"/>
          <w:szCs w:val="18"/>
          <w:lang w:eastAsia="sk-SK"/>
        </w:rPr>
        <w:br/>
      </w:r>
      <w:del w:id="3" w:author="Unknown">
        <w:r w:rsidRPr="00D9338A">
          <w:rPr>
            <w:rFonts w:ascii="Helvetica" w:eastAsia="Times New Roman" w:hAnsi="Helvetica" w:cs="Helvetica"/>
            <w:color w:val="FF0000"/>
            <w:sz w:val="18"/>
            <w:szCs w:val="18"/>
            <w:bdr w:val="none" w:sz="0" w:space="0" w:color="auto" w:frame="1"/>
            <w:lang w:eastAsia="sk-SK"/>
          </w:rPr>
          <w:delText>_______________________________________________________________</w:delText>
        </w:r>
      </w:del>
    </w:p>
    <w:p w:rsidR="00D9338A" w:rsidRPr="00D9338A" w:rsidRDefault="00D9338A" w:rsidP="00241FD7">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D9338A">
        <w:rPr>
          <w:rFonts w:ascii="Helvetica" w:eastAsia="Times New Roman" w:hAnsi="Helvetica" w:cs="Helvetica"/>
          <w:color w:val="444444"/>
          <w:sz w:val="18"/>
          <w:szCs w:val="18"/>
          <w:lang w:eastAsia="sk-SK"/>
        </w:rPr>
        <w:t>64. Which command will enable auto-MDIX on a device?</w:t>
      </w:r>
      <w:r w:rsidRPr="00D9338A">
        <w:rPr>
          <w:rFonts w:ascii="Helvetica" w:eastAsia="Times New Roman" w:hAnsi="Helvetica" w:cs="Helvetica"/>
          <w:color w:val="444444"/>
          <w:sz w:val="18"/>
          <w:szCs w:val="18"/>
          <w:lang w:eastAsia="sk-SK"/>
        </w:rPr>
        <w:br/>
      </w:r>
      <w:r w:rsidRPr="008C1464">
        <w:rPr>
          <w:rFonts w:ascii="Helvetica" w:eastAsia="Times New Roman" w:hAnsi="Helvetica" w:cs="Helvetica"/>
          <w:b/>
          <w:bCs/>
          <w:color w:val="FF0000"/>
          <w:sz w:val="18"/>
          <w:szCs w:val="18"/>
          <w:bdr w:val="none" w:sz="0" w:space="0" w:color="auto" w:frame="1"/>
          <w:lang w:eastAsia="sk-SK"/>
        </w:rPr>
        <w:t>S1(config-if)# mdix auto</w:t>
      </w:r>
      <w:r w:rsidRPr="00D9338A">
        <w:rPr>
          <w:rFonts w:ascii="Helvetica" w:eastAsia="Times New Roman" w:hAnsi="Helvetica" w:cs="Helvetica"/>
          <w:color w:val="444444"/>
          <w:sz w:val="18"/>
          <w:szCs w:val="18"/>
          <w:lang w:eastAsia="sk-SK"/>
        </w:rPr>
        <w:br/>
      </w:r>
      <w:del w:id="4" w:author="Unknown">
        <w:r w:rsidRPr="00D9338A">
          <w:rPr>
            <w:rFonts w:ascii="Helvetica" w:eastAsia="Times New Roman" w:hAnsi="Helvetica" w:cs="Helvetica"/>
            <w:color w:val="FF0000"/>
            <w:sz w:val="18"/>
            <w:szCs w:val="18"/>
            <w:bdr w:val="none" w:sz="0" w:space="0" w:color="auto" w:frame="1"/>
            <w:lang w:eastAsia="sk-SK"/>
          </w:rPr>
          <w:delText>_______________________________________________________________</w:delText>
        </w:r>
      </w:del>
    </w:p>
    <w:p w:rsidR="00D9338A" w:rsidRPr="00D9338A" w:rsidRDefault="00D9338A" w:rsidP="00241FD7">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D9338A">
        <w:rPr>
          <w:rFonts w:ascii="Helvetica" w:eastAsia="Times New Roman" w:hAnsi="Helvetica" w:cs="Helvetica"/>
          <w:color w:val="444444"/>
          <w:sz w:val="18"/>
          <w:szCs w:val="18"/>
          <w:lang w:eastAsia="sk-SK"/>
        </w:rPr>
        <w:t>65. Which three parameters could be in an extended access control list? (Choose three.)</w:t>
      </w:r>
      <w:r w:rsidRPr="00D9338A">
        <w:rPr>
          <w:rFonts w:ascii="Helvetica" w:eastAsia="Times New Roman" w:hAnsi="Helvetica" w:cs="Helvetica"/>
          <w:color w:val="444444"/>
          <w:sz w:val="18"/>
          <w:szCs w:val="18"/>
          <w:lang w:eastAsia="sk-SK"/>
        </w:rPr>
        <w:br/>
      </w:r>
      <w:r w:rsidRPr="008C1464">
        <w:rPr>
          <w:rFonts w:ascii="Helvetica" w:eastAsia="Times New Roman" w:hAnsi="Helvetica" w:cs="Helvetica"/>
          <w:b/>
          <w:bCs/>
          <w:color w:val="FF0000"/>
          <w:sz w:val="18"/>
          <w:szCs w:val="18"/>
          <w:bdr w:val="none" w:sz="0" w:space="0" w:color="auto" w:frame="1"/>
          <w:lang w:eastAsia="sk-SK"/>
        </w:rPr>
        <w:t>destination address and wildcard mask</w:t>
      </w:r>
      <w:r w:rsidRPr="00D9338A">
        <w:rPr>
          <w:rFonts w:ascii="Helvetica" w:eastAsia="Times New Roman" w:hAnsi="Helvetica" w:cs="Helvetica"/>
          <w:color w:val="444444"/>
          <w:sz w:val="18"/>
          <w:szCs w:val="18"/>
          <w:lang w:eastAsia="sk-SK"/>
        </w:rPr>
        <w:br/>
      </w:r>
      <w:r w:rsidRPr="008C1464">
        <w:rPr>
          <w:rFonts w:ascii="Helvetica" w:eastAsia="Times New Roman" w:hAnsi="Helvetica" w:cs="Helvetica"/>
          <w:b/>
          <w:bCs/>
          <w:color w:val="FF0000"/>
          <w:sz w:val="18"/>
          <w:szCs w:val="18"/>
          <w:bdr w:val="none" w:sz="0" w:space="0" w:color="auto" w:frame="1"/>
          <w:lang w:eastAsia="sk-SK"/>
        </w:rPr>
        <w:t>source address and wildcard mask</w:t>
      </w:r>
      <w:r w:rsidRPr="00D9338A">
        <w:rPr>
          <w:rFonts w:ascii="Helvetica" w:eastAsia="Times New Roman" w:hAnsi="Helvetica" w:cs="Helvetica"/>
          <w:color w:val="444444"/>
          <w:sz w:val="18"/>
          <w:szCs w:val="18"/>
          <w:lang w:eastAsia="sk-SK"/>
        </w:rPr>
        <w:br/>
      </w:r>
      <w:r w:rsidRPr="008C1464">
        <w:rPr>
          <w:rFonts w:ascii="Helvetica" w:eastAsia="Times New Roman" w:hAnsi="Helvetica" w:cs="Helvetica"/>
          <w:b/>
          <w:bCs/>
          <w:color w:val="FF0000"/>
          <w:sz w:val="18"/>
          <w:szCs w:val="18"/>
          <w:bdr w:val="none" w:sz="0" w:space="0" w:color="auto" w:frame="1"/>
          <w:lang w:eastAsia="sk-SK"/>
        </w:rPr>
        <w:t>access list number between 100 and 199</w:t>
      </w:r>
      <w:r w:rsidRPr="00D9338A">
        <w:rPr>
          <w:rFonts w:ascii="Helvetica" w:eastAsia="Times New Roman" w:hAnsi="Helvetica" w:cs="Helvetica"/>
          <w:color w:val="444444"/>
          <w:sz w:val="18"/>
          <w:szCs w:val="18"/>
          <w:lang w:eastAsia="sk-SK"/>
        </w:rPr>
        <w:br/>
      </w:r>
      <w:del w:id="5" w:author="Unknown">
        <w:r w:rsidRPr="00D9338A">
          <w:rPr>
            <w:rFonts w:ascii="Helvetica" w:eastAsia="Times New Roman" w:hAnsi="Helvetica" w:cs="Helvetica"/>
            <w:color w:val="FF0000"/>
            <w:sz w:val="18"/>
            <w:szCs w:val="18"/>
            <w:bdr w:val="none" w:sz="0" w:space="0" w:color="auto" w:frame="1"/>
            <w:lang w:eastAsia="sk-SK"/>
          </w:rPr>
          <w:delText>___________________________________________________________</w:delText>
        </w:r>
      </w:del>
    </w:p>
    <w:p w:rsidR="00D9338A" w:rsidRPr="00D9338A" w:rsidRDefault="00D9338A" w:rsidP="00241FD7">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D9338A">
        <w:rPr>
          <w:rFonts w:ascii="Helvetica" w:eastAsia="Times New Roman" w:hAnsi="Helvetica" w:cs="Helvetica"/>
          <w:color w:val="444444"/>
          <w:sz w:val="18"/>
          <w:szCs w:val="18"/>
          <w:lang w:eastAsia="sk-SK"/>
        </w:rPr>
        <w:t>66. Fill in the blank.</w:t>
      </w:r>
      <w:r w:rsidRPr="00D9338A">
        <w:rPr>
          <w:rFonts w:ascii="Helvetica" w:eastAsia="Times New Roman" w:hAnsi="Helvetica" w:cs="Helvetica"/>
          <w:color w:val="444444"/>
          <w:sz w:val="18"/>
          <w:szCs w:val="18"/>
          <w:lang w:eastAsia="sk-SK"/>
        </w:rPr>
        <w:br/>
        <w:t>The OSPF Type 1 packet is the</w:t>
      </w:r>
      <w:r w:rsidRPr="008C1464">
        <w:rPr>
          <w:rFonts w:ascii="Helvetica" w:eastAsia="Times New Roman" w:hAnsi="Helvetica" w:cs="Helvetica"/>
          <w:color w:val="444444"/>
          <w:sz w:val="18"/>
          <w:szCs w:val="18"/>
          <w:lang w:eastAsia="sk-SK"/>
        </w:rPr>
        <w:t> </w:t>
      </w:r>
      <w:r w:rsidRPr="008C1464">
        <w:rPr>
          <w:rFonts w:ascii="Helvetica" w:eastAsia="Times New Roman" w:hAnsi="Helvetica" w:cs="Helvetica"/>
          <w:b/>
          <w:bCs/>
          <w:color w:val="FF0000"/>
          <w:sz w:val="18"/>
          <w:szCs w:val="18"/>
          <w:bdr w:val="none" w:sz="0" w:space="0" w:color="auto" w:frame="1"/>
          <w:lang w:eastAsia="sk-SK"/>
        </w:rPr>
        <w:t>hello</w:t>
      </w:r>
      <w:r w:rsidRPr="00D9338A">
        <w:rPr>
          <w:rFonts w:ascii="Helvetica" w:eastAsia="Times New Roman" w:hAnsi="Helvetica" w:cs="Helvetica"/>
          <w:color w:val="444444"/>
          <w:sz w:val="18"/>
          <w:szCs w:val="18"/>
          <w:lang w:eastAsia="sk-SK"/>
        </w:rPr>
        <w:t>​ packet.</w:t>
      </w:r>
      <w:r w:rsidRPr="00D9338A">
        <w:rPr>
          <w:rFonts w:ascii="Helvetica" w:eastAsia="Times New Roman" w:hAnsi="Helvetica" w:cs="Helvetica"/>
          <w:color w:val="444444"/>
          <w:sz w:val="18"/>
          <w:szCs w:val="18"/>
          <w:lang w:eastAsia="sk-SK"/>
        </w:rPr>
        <w:br/>
      </w:r>
      <w:del w:id="6" w:author="Unknown">
        <w:r w:rsidRPr="00D9338A">
          <w:rPr>
            <w:rFonts w:ascii="Helvetica" w:eastAsia="Times New Roman" w:hAnsi="Helvetica" w:cs="Helvetica"/>
            <w:color w:val="FF0000"/>
            <w:sz w:val="18"/>
            <w:szCs w:val="18"/>
            <w:bdr w:val="none" w:sz="0" w:space="0" w:color="auto" w:frame="1"/>
            <w:lang w:eastAsia="sk-SK"/>
          </w:rPr>
          <w:delText>_______________________________________________________________</w:delText>
        </w:r>
      </w:del>
    </w:p>
    <w:p w:rsidR="00D9338A" w:rsidRPr="00D9338A" w:rsidRDefault="00D9338A" w:rsidP="00241FD7">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D9338A">
        <w:rPr>
          <w:rFonts w:ascii="Helvetica" w:eastAsia="Times New Roman" w:hAnsi="Helvetica" w:cs="Helvetica"/>
          <w:color w:val="444444"/>
          <w:sz w:val="18"/>
          <w:szCs w:val="18"/>
          <w:lang w:eastAsia="sk-SK"/>
        </w:rPr>
        <w:t>67. The computers used by the network administrators for a school are on the 10.7.0.0/27 network. Which two commands are needed at a minimum to apply an ACL that will ensure that only devices that are used by the network administrators will be allowed Telnet access to the routers? (Choose two.)</w:t>
      </w:r>
      <w:r w:rsidRPr="00D9338A">
        <w:rPr>
          <w:rFonts w:ascii="Helvetica" w:eastAsia="Times New Roman" w:hAnsi="Helvetica" w:cs="Helvetica"/>
          <w:color w:val="444444"/>
          <w:sz w:val="18"/>
          <w:szCs w:val="18"/>
          <w:lang w:eastAsia="sk-SK"/>
        </w:rPr>
        <w:br/>
      </w:r>
      <w:r w:rsidRPr="008C1464">
        <w:rPr>
          <w:rFonts w:ascii="Helvetica" w:eastAsia="Times New Roman" w:hAnsi="Helvetica" w:cs="Helvetica"/>
          <w:b/>
          <w:bCs/>
          <w:color w:val="FF0000"/>
          <w:sz w:val="18"/>
          <w:szCs w:val="18"/>
          <w:bdr w:val="none" w:sz="0" w:space="0" w:color="auto" w:frame="1"/>
          <w:lang w:eastAsia="sk-SK"/>
        </w:rPr>
        <w:t>ip access-group 5 in</w:t>
      </w:r>
      <w:r w:rsidRPr="00D9338A">
        <w:rPr>
          <w:rFonts w:ascii="Helvetica" w:eastAsia="Times New Roman" w:hAnsi="Helvetica" w:cs="Helvetica"/>
          <w:b/>
          <w:bCs/>
          <w:color w:val="FF0000"/>
          <w:sz w:val="18"/>
          <w:szCs w:val="18"/>
          <w:bdr w:val="none" w:sz="0" w:space="0" w:color="auto" w:frame="1"/>
          <w:lang w:eastAsia="sk-SK"/>
        </w:rPr>
        <w:br/>
      </w:r>
      <w:r w:rsidRPr="008C1464">
        <w:rPr>
          <w:rFonts w:ascii="Helvetica" w:eastAsia="Times New Roman" w:hAnsi="Helvetica" w:cs="Helvetica"/>
          <w:b/>
          <w:bCs/>
          <w:color w:val="FF0000"/>
          <w:sz w:val="18"/>
          <w:szCs w:val="18"/>
          <w:bdr w:val="none" w:sz="0" w:space="0" w:color="auto" w:frame="1"/>
          <w:lang w:eastAsia="sk-SK"/>
        </w:rPr>
        <w:t>access-list 5 permit 10.7.0.0 0.0.0.31 </w:t>
      </w:r>
      <w:r w:rsidRPr="00D9338A">
        <w:rPr>
          <w:rFonts w:ascii="Helvetica" w:eastAsia="Times New Roman" w:hAnsi="Helvetica" w:cs="Helvetica"/>
          <w:color w:val="444444"/>
          <w:sz w:val="18"/>
          <w:szCs w:val="18"/>
          <w:lang w:eastAsia="sk-SK"/>
        </w:rPr>
        <w:br/>
      </w:r>
      <w:del w:id="7" w:author="Unknown">
        <w:r w:rsidRPr="00D9338A">
          <w:rPr>
            <w:rFonts w:ascii="Helvetica" w:eastAsia="Times New Roman" w:hAnsi="Helvetica" w:cs="Helvetica"/>
            <w:color w:val="FF0000"/>
            <w:sz w:val="18"/>
            <w:szCs w:val="18"/>
            <w:bdr w:val="none" w:sz="0" w:space="0" w:color="auto" w:frame="1"/>
            <w:lang w:eastAsia="sk-SK"/>
          </w:rPr>
          <w:delText>_______________________________________________________________</w:delText>
        </w:r>
      </w:del>
    </w:p>
    <w:p w:rsidR="00D9338A" w:rsidRPr="00D9338A" w:rsidRDefault="008C1464" w:rsidP="00241FD7">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8C1464">
        <w:rPr>
          <w:rFonts w:ascii="Helvetica" w:eastAsia="Times New Roman" w:hAnsi="Helvetica" w:cs="Helvetica"/>
          <w:color w:val="444444"/>
          <w:sz w:val="18"/>
          <w:szCs w:val="18"/>
          <w:lang w:eastAsia="sk-SK"/>
        </w:rPr>
        <w:t>6</w:t>
      </w:r>
      <w:del w:id="8" w:author="Unknown">
        <w:r w:rsidR="00D9338A" w:rsidRPr="00D9338A">
          <w:rPr>
            <w:rFonts w:ascii="Helvetica" w:eastAsia="Times New Roman" w:hAnsi="Helvetica" w:cs="Helvetica"/>
            <w:color w:val="444444"/>
            <w:sz w:val="18"/>
            <w:szCs w:val="18"/>
            <w:lang w:eastAsia="sk-SK"/>
          </w:rPr>
          <w:delText>6</w:delText>
        </w:r>
      </w:del>
      <w:r w:rsidR="00D9338A" w:rsidRPr="00D9338A">
        <w:rPr>
          <w:rFonts w:ascii="Helvetica" w:eastAsia="Times New Roman" w:hAnsi="Helvetica" w:cs="Helvetica"/>
          <w:color w:val="444444"/>
          <w:sz w:val="18"/>
          <w:szCs w:val="18"/>
          <w:lang w:eastAsia="sk-SK"/>
        </w:rPr>
        <w:t>8. What address type will OSPFv3 use to form adjacency to neighboring routers?</w:t>
      </w:r>
      <w:r w:rsidR="00D9338A" w:rsidRPr="00D9338A">
        <w:rPr>
          <w:rFonts w:ascii="Helvetica" w:eastAsia="Times New Roman" w:hAnsi="Helvetica" w:cs="Helvetica"/>
          <w:color w:val="444444"/>
          <w:sz w:val="18"/>
          <w:szCs w:val="18"/>
          <w:lang w:eastAsia="sk-SK"/>
        </w:rPr>
        <w:br/>
        <w:t>the all-link router multicast</w:t>
      </w:r>
      <w:r w:rsidR="00D9338A" w:rsidRPr="00D9338A">
        <w:rPr>
          <w:rFonts w:ascii="Helvetica" w:eastAsia="Times New Roman" w:hAnsi="Helvetica" w:cs="Helvetica"/>
          <w:color w:val="444444"/>
          <w:sz w:val="18"/>
          <w:szCs w:val="18"/>
          <w:lang w:eastAsia="sk-SK"/>
        </w:rPr>
        <w:br/>
        <w:t>the all OSPF router multicast</w:t>
      </w:r>
      <w:r w:rsidR="00D9338A" w:rsidRPr="00D9338A">
        <w:rPr>
          <w:rFonts w:ascii="Helvetica" w:eastAsia="Times New Roman" w:hAnsi="Helvetica" w:cs="Helvetica"/>
          <w:color w:val="444444"/>
          <w:sz w:val="18"/>
          <w:szCs w:val="18"/>
          <w:lang w:eastAsia="sk-SK"/>
        </w:rPr>
        <w:br/>
        <w:t>the global unicast of the interface</w:t>
      </w:r>
      <w:r w:rsidR="00D9338A" w:rsidRPr="00D9338A">
        <w:rPr>
          <w:rFonts w:ascii="Helvetica" w:eastAsia="Times New Roman" w:hAnsi="Helvetica" w:cs="Helvetica"/>
          <w:color w:val="444444"/>
          <w:sz w:val="18"/>
          <w:szCs w:val="18"/>
          <w:lang w:eastAsia="sk-SK"/>
        </w:rPr>
        <w:br/>
        <w:t>the link-local address of the interface</w:t>
      </w:r>
      <w:r w:rsidR="00D9338A" w:rsidRPr="00D9338A">
        <w:rPr>
          <w:rFonts w:ascii="Helvetica" w:eastAsia="Times New Roman" w:hAnsi="Helvetica" w:cs="Helvetica"/>
          <w:color w:val="444444"/>
          <w:sz w:val="18"/>
          <w:szCs w:val="18"/>
          <w:lang w:eastAsia="sk-SK"/>
        </w:rPr>
        <w:br/>
      </w:r>
      <w:del w:id="9" w:author="Unknown">
        <w:r w:rsidR="00D9338A" w:rsidRPr="00D9338A">
          <w:rPr>
            <w:rFonts w:ascii="Helvetica" w:eastAsia="Times New Roman" w:hAnsi="Helvetica" w:cs="Helvetica"/>
            <w:color w:val="FF0000"/>
            <w:sz w:val="18"/>
            <w:szCs w:val="18"/>
            <w:bdr w:val="none" w:sz="0" w:space="0" w:color="auto" w:frame="1"/>
            <w:lang w:eastAsia="sk-SK"/>
          </w:rPr>
          <w:delText>_______________________________________________________________</w:delText>
        </w:r>
      </w:del>
    </w:p>
    <w:p w:rsidR="00D9338A" w:rsidRPr="00D9338A" w:rsidRDefault="00D9338A" w:rsidP="00241FD7">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D9338A">
        <w:rPr>
          <w:rFonts w:ascii="Helvetica" w:eastAsia="Times New Roman" w:hAnsi="Helvetica" w:cs="Helvetica"/>
          <w:color w:val="444444"/>
          <w:sz w:val="18"/>
          <w:szCs w:val="18"/>
          <w:lang w:eastAsia="sk-SK"/>
        </w:rPr>
        <w:t>69. Why would an administrator use a network security auditing tool to flood the switch MAC address table with fictitious MAC addresses?</w:t>
      </w:r>
      <w:r w:rsidRPr="00D9338A">
        <w:rPr>
          <w:rFonts w:ascii="Helvetica" w:eastAsia="Times New Roman" w:hAnsi="Helvetica" w:cs="Helvetica"/>
          <w:color w:val="444444"/>
          <w:sz w:val="18"/>
          <w:szCs w:val="18"/>
          <w:lang w:eastAsia="sk-SK"/>
        </w:rPr>
        <w:br/>
      </w:r>
      <w:r w:rsidRPr="008C1464">
        <w:rPr>
          <w:rFonts w:ascii="Helvetica" w:eastAsia="Times New Roman" w:hAnsi="Helvetica" w:cs="Helvetica"/>
          <w:b/>
          <w:bCs/>
          <w:color w:val="FF0000"/>
          <w:sz w:val="18"/>
          <w:szCs w:val="18"/>
          <w:bdr w:val="none" w:sz="0" w:space="0" w:color="auto" w:frame="1"/>
          <w:lang w:eastAsia="sk-SK"/>
        </w:rPr>
        <w:t>to determine which ports are not correctly configured to prevent MAC address flooding</w:t>
      </w:r>
      <w:r w:rsidRPr="00D9338A">
        <w:rPr>
          <w:rFonts w:ascii="Helvetica" w:eastAsia="Times New Roman" w:hAnsi="Helvetica" w:cs="Helvetica"/>
          <w:color w:val="444444"/>
          <w:sz w:val="18"/>
          <w:szCs w:val="18"/>
          <w:lang w:eastAsia="sk-SK"/>
        </w:rPr>
        <w:br/>
      </w:r>
      <w:del w:id="10" w:author="Unknown">
        <w:r w:rsidRPr="00D9338A">
          <w:rPr>
            <w:rFonts w:ascii="Helvetica" w:eastAsia="Times New Roman" w:hAnsi="Helvetica" w:cs="Helvetica"/>
            <w:color w:val="FF0000"/>
            <w:sz w:val="18"/>
            <w:szCs w:val="18"/>
            <w:bdr w:val="none" w:sz="0" w:space="0" w:color="auto" w:frame="1"/>
            <w:lang w:eastAsia="sk-SK"/>
          </w:rPr>
          <w:delText>_______________________________________________________________</w:delText>
        </w:r>
      </w:del>
    </w:p>
    <w:p w:rsidR="008C1464" w:rsidRDefault="00D9338A" w:rsidP="00241FD7">
      <w:pPr>
        <w:shd w:val="clear" w:color="auto" w:fill="FFFFFF"/>
        <w:spacing w:after="0" w:line="200" w:lineRule="atLeast"/>
        <w:textAlignment w:val="baseline"/>
        <w:rPr>
          <w:rFonts w:ascii="Helvetica" w:eastAsia="Times New Roman" w:hAnsi="Helvetica" w:cs="Helvetica"/>
          <w:color w:val="FF0000"/>
          <w:sz w:val="21"/>
          <w:szCs w:val="21"/>
          <w:bdr w:val="none" w:sz="0" w:space="0" w:color="auto" w:frame="1"/>
          <w:lang w:eastAsia="sk-SK"/>
        </w:rPr>
      </w:pPr>
      <w:r w:rsidRPr="00D9338A">
        <w:rPr>
          <w:rFonts w:ascii="Helvetica" w:eastAsia="Times New Roman" w:hAnsi="Helvetica" w:cs="Helvetica"/>
          <w:color w:val="444444"/>
          <w:sz w:val="18"/>
          <w:szCs w:val="18"/>
          <w:lang w:eastAsia="sk-SK"/>
        </w:rPr>
        <w:t>70. Which two statements are true about half-duplex and full-duplex communications? (Choose two.)</w:t>
      </w:r>
      <w:r w:rsidRPr="00D9338A">
        <w:rPr>
          <w:rFonts w:ascii="Helvetica" w:eastAsia="Times New Roman" w:hAnsi="Helvetica" w:cs="Helvetica"/>
          <w:color w:val="444444"/>
          <w:sz w:val="18"/>
          <w:szCs w:val="18"/>
          <w:lang w:eastAsia="sk-SK"/>
        </w:rPr>
        <w:br/>
      </w:r>
      <w:r w:rsidRPr="008C1464">
        <w:rPr>
          <w:rFonts w:ascii="Helvetica" w:eastAsia="Times New Roman" w:hAnsi="Helvetica" w:cs="Helvetica"/>
          <w:b/>
          <w:bCs/>
          <w:color w:val="FF0000"/>
          <w:sz w:val="18"/>
          <w:szCs w:val="18"/>
          <w:bdr w:val="none" w:sz="0" w:space="0" w:color="auto" w:frame="1"/>
          <w:lang w:eastAsia="sk-SK"/>
        </w:rPr>
        <w:t>Full duplex offers 100 percent potential use of the bandwidth.</w:t>
      </w:r>
      <w:r w:rsidRPr="00D9338A">
        <w:rPr>
          <w:rFonts w:ascii="Helvetica" w:eastAsia="Times New Roman" w:hAnsi="Helvetica" w:cs="Helvetica"/>
          <w:b/>
          <w:bCs/>
          <w:color w:val="FF0000"/>
          <w:sz w:val="18"/>
          <w:szCs w:val="18"/>
          <w:bdr w:val="none" w:sz="0" w:space="0" w:color="auto" w:frame="1"/>
          <w:lang w:eastAsia="sk-SK"/>
        </w:rPr>
        <w:br/>
      </w:r>
      <w:r w:rsidRPr="008C1464">
        <w:rPr>
          <w:rFonts w:ascii="Helvetica" w:eastAsia="Times New Roman" w:hAnsi="Helvetica" w:cs="Helvetica"/>
          <w:b/>
          <w:bCs/>
          <w:color w:val="FF0000"/>
          <w:sz w:val="18"/>
          <w:szCs w:val="18"/>
          <w:bdr w:val="none" w:sz="0" w:space="0" w:color="auto" w:frame="1"/>
          <w:lang w:eastAsia="sk-SK"/>
        </w:rPr>
        <w:t>Full duplex allows both ends to transmit and receive simultaneously.</w:t>
      </w:r>
      <w:r w:rsidRPr="00D9338A">
        <w:rPr>
          <w:rFonts w:ascii="Helvetica" w:eastAsia="Times New Roman" w:hAnsi="Helvetica" w:cs="Helvetica"/>
          <w:color w:val="444444"/>
          <w:sz w:val="18"/>
          <w:szCs w:val="18"/>
          <w:lang w:eastAsia="sk-SK"/>
        </w:rPr>
        <w:br/>
      </w:r>
    </w:p>
    <w:p w:rsidR="00D9338A" w:rsidRPr="00D9338A" w:rsidRDefault="008C1464" w:rsidP="00241FD7">
      <w:pPr>
        <w:shd w:val="clear" w:color="auto" w:fill="FFFFFF"/>
        <w:spacing w:after="0" w:line="200" w:lineRule="atLeast"/>
        <w:textAlignment w:val="baseline"/>
        <w:rPr>
          <w:rFonts w:ascii="Helvetica" w:eastAsia="Times New Roman" w:hAnsi="Helvetica" w:cs="Helvetica"/>
          <w:color w:val="444444"/>
          <w:sz w:val="21"/>
          <w:szCs w:val="21"/>
          <w:lang w:eastAsia="sk-SK"/>
        </w:rPr>
      </w:pPr>
      <w:r>
        <w:rPr>
          <w:noProof/>
          <w:lang w:eastAsia="sk-SK"/>
        </w:rPr>
        <w:drawing>
          <wp:inline distT="0" distB="0" distL="0" distR="0">
            <wp:extent cx="3872285" cy="1448428"/>
            <wp:effectExtent l="0" t="0" r="0" b="0"/>
            <wp:docPr id="33" name="Obrázok 33" descr="http://ccnav5.com/wp-content/uploads/2014/10/i215839v1n1_N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cnav5.com/wp-content/uploads/2014/10/i215839v1n1_NA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02837" cy="1459856"/>
                    </a:xfrm>
                    <a:prstGeom prst="rect">
                      <a:avLst/>
                    </a:prstGeom>
                    <a:noFill/>
                    <a:ln>
                      <a:noFill/>
                    </a:ln>
                  </pic:spPr>
                </pic:pic>
              </a:graphicData>
            </a:graphic>
          </wp:inline>
        </w:drawing>
      </w:r>
      <w:del w:id="11" w:author="Unknown">
        <w:r w:rsidR="00D9338A" w:rsidRPr="00D9338A">
          <w:rPr>
            <w:rFonts w:ascii="Helvetica" w:eastAsia="Times New Roman" w:hAnsi="Helvetica" w:cs="Helvetica"/>
            <w:color w:val="FF0000"/>
            <w:sz w:val="21"/>
            <w:szCs w:val="21"/>
            <w:bdr w:val="none" w:sz="0" w:space="0" w:color="auto" w:frame="1"/>
            <w:lang w:eastAsia="sk-SK"/>
          </w:rPr>
          <w:delText>_______________________________________________________________</w:delText>
        </w:r>
      </w:del>
    </w:p>
    <w:p w:rsidR="008C1464" w:rsidRPr="008C1464" w:rsidRDefault="008C1464" w:rsidP="00241FD7">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8C1464">
        <w:rPr>
          <w:rFonts w:ascii="Helvetica" w:eastAsia="Times New Roman" w:hAnsi="Helvetica" w:cs="Helvetica"/>
          <w:color w:val="444444"/>
          <w:sz w:val="18"/>
          <w:szCs w:val="18"/>
          <w:lang w:eastAsia="sk-SK"/>
        </w:rPr>
        <w:t>Refer to the exhibit. A network administrator has just configured address translation and is verifying the configuration. What three things can the administrator verify? (Choose three.)</w:t>
      </w:r>
      <w:r w:rsidRPr="008C1464">
        <w:rPr>
          <w:rFonts w:ascii="Helvetica" w:eastAsia="Times New Roman" w:hAnsi="Helvetica" w:cs="Helvetica"/>
          <w:color w:val="444444"/>
          <w:sz w:val="18"/>
          <w:szCs w:val="18"/>
          <w:lang w:eastAsia="sk-SK"/>
        </w:rPr>
        <w:br/>
      </w:r>
      <w:r w:rsidRPr="008C1464">
        <w:rPr>
          <w:rFonts w:ascii="Helvetica" w:eastAsia="Times New Roman" w:hAnsi="Helvetica" w:cs="Helvetica"/>
          <w:b/>
          <w:bCs/>
          <w:color w:val="FF0000"/>
          <w:sz w:val="18"/>
          <w:szCs w:val="18"/>
          <w:bdr w:val="none" w:sz="0" w:space="0" w:color="auto" w:frame="1"/>
          <w:lang w:eastAsia="sk-SK"/>
        </w:rPr>
        <w:t>A standard access list numbered 1 was used as part of the configuration process.</w:t>
      </w:r>
      <w:r w:rsidRPr="008C1464">
        <w:rPr>
          <w:rFonts w:ascii="Helvetica" w:eastAsia="Times New Roman" w:hAnsi="Helvetica" w:cs="Helvetica"/>
          <w:color w:val="444444"/>
          <w:sz w:val="18"/>
          <w:szCs w:val="18"/>
          <w:lang w:eastAsia="sk-SK"/>
        </w:rPr>
        <w:br/>
      </w:r>
      <w:r w:rsidRPr="008C1464">
        <w:rPr>
          <w:rFonts w:ascii="Helvetica" w:eastAsia="Times New Roman" w:hAnsi="Helvetica" w:cs="Helvetica"/>
          <w:b/>
          <w:bCs/>
          <w:color w:val="FF0000"/>
          <w:sz w:val="18"/>
          <w:szCs w:val="18"/>
          <w:bdr w:val="none" w:sz="0" w:space="0" w:color="auto" w:frame="1"/>
          <w:lang w:eastAsia="sk-SK"/>
        </w:rPr>
        <w:t>Address translation is working.</w:t>
      </w:r>
      <w:r w:rsidRPr="008C1464">
        <w:rPr>
          <w:rFonts w:ascii="Helvetica" w:eastAsia="Times New Roman" w:hAnsi="Helvetica" w:cs="Helvetica"/>
          <w:color w:val="444444"/>
          <w:sz w:val="18"/>
          <w:szCs w:val="18"/>
          <w:lang w:eastAsia="sk-SK"/>
        </w:rPr>
        <w:br/>
      </w:r>
      <w:r w:rsidRPr="008C1464">
        <w:rPr>
          <w:rFonts w:ascii="Helvetica" w:eastAsia="Times New Roman" w:hAnsi="Helvetica" w:cs="Helvetica"/>
          <w:b/>
          <w:bCs/>
          <w:color w:val="FF0000"/>
          <w:sz w:val="18"/>
          <w:szCs w:val="18"/>
          <w:bdr w:val="none" w:sz="0" w:space="0" w:color="auto" w:frame="1"/>
          <w:lang w:eastAsia="sk-SK"/>
        </w:rPr>
        <w:t>Two types of NAT are enabled.</w:t>
      </w:r>
      <w:r w:rsidRPr="008C1464">
        <w:rPr>
          <w:rFonts w:ascii="Helvetica" w:eastAsia="Times New Roman" w:hAnsi="Helvetica" w:cs="Helvetica"/>
          <w:color w:val="444444"/>
          <w:sz w:val="18"/>
          <w:szCs w:val="18"/>
          <w:lang w:eastAsia="sk-SK"/>
        </w:rPr>
        <w:br/>
      </w:r>
      <w:del w:id="12" w:author="Unknown">
        <w:r w:rsidRPr="008C1464">
          <w:rPr>
            <w:rFonts w:ascii="Helvetica" w:eastAsia="Times New Roman" w:hAnsi="Helvetica" w:cs="Helvetica"/>
            <w:color w:val="FF0000"/>
            <w:sz w:val="18"/>
            <w:szCs w:val="18"/>
            <w:bdr w:val="none" w:sz="0" w:space="0" w:color="auto" w:frame="1"/>
            <w:lang w:eastAsia="sk-SK"/>
          </w:rPr>
          <w:delText>_______________________________________________________________</w:delText>
        </w:r>
      </w:del>
    </w:p>
    <w:p w:rsidR="008C1464" w:rsidRPr="008C1464" w:rsidRDefault="008C1464" w:rsidP="00241FD7">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8C1464">
        <w:rPr>
          <w:rFonts w:ascii="Helvetica" w:eastAsia="Times New Roman" w:hAnsi="Helvetica" w:cs="Helvetica"/>
          <w:color w:val="444444"/>
          <w:sz w:val="18"/>
          <w:szCs w:val="18"/>
          <w:lang w:eastAsia="sk-SK"/>
        </w:rPr>
        <w:t>72. A network administrator is implementing a distance vector routing protocol between neighbors on the network. In the context of distance vector protocols, what is a neighbor?</w:t>
      </w:r>
      <w:r w:rsidRPr="008C1464">
        <w:rPr>
          <w:rFonts w:ascii="Helvetica" w:eastAsia="Times New Roman" w:hAnsi="Helvetica" w:cs="Helvetica"/>
          <w:color w:val="444444"/>
          <w:sz w:val="18"/>
          <w:szCs w:val="18"/>
          <w:lang w:eastAsia="sk-SK"/>
        </w:rPr>
        <w:br/>
      </w:r>
      <w:r w:rsidRPr="008C1464">
        <w:rPr>
          <w:rFonts w:ascii="Helvetica" w:eastAsia="Times New Roman" w:hAnsi="Helvetica" w:cs="Helvetica"/>
          <w:b/>
          <w:bCs/>
          <w:color w:val="FF0000"/>
          <w:sz w:val="18"/>
          <w:szCs w:val="18"/>
          <w:bdr w:val="none" w:sz="0" w:space="0" w:color="auto" w:frame="1"/>
          <w:lang w:eastAsia="sk-SK"/>
        </w:rPr>
        <w:t>routers that share a link and use the same routing protocol</w:t>
      </w:r>
      <w:r>
        <w:rPr>
          <w:rFonts w:ascii="Helvetica" w:eastAsia="Times New Roman" w:hAnsi="Helvetica" w:cs="Helvetica"/>
          <w:b/>
          <w:bCs/>
          <w:color w:val="FF0000"/>
          <w:sz w:val="18"/>
          <w:szCs w:val="18"/>
          <w:bdr w:val="none" w:sz="0" w:space="0" w:color="auto" w:frame="1"/>
          <w:lang w:eastAsia="sk-SK"/>
        </w:rPr>
        <w:br/>
      </w:r>
      <w:r w:rsidRPr="008C1464">
        <w:rPr>
          <w:rFonts w:ascii="Helvetica" w:eastAsia="Times New Roman" w:hAnsi="Helvetica" w:cs="Helvetica"/>
          <w:color w:val="444444"/>
          <w:sz w:val="18"/>
          <w:szCs w:val="18"/>
          <w:lang w:eastAsia="sk-SK"/>
        </w:rPr>
        <w:br/>
      </w:r>
      <w:del w:id="13" w:author="Unknown">
        <w:r w:rsidRPr="008C1464">
          <w:rPr>
            <w:rFonts w:ascii="Helvetica" w:eastAsia="Times New Roman" w:hAnsi="Helvetica" w:cs="Helvetica"/>
            <w:color w:val="FF0000"/>
            <w:sz w:val="18"/>
            <w:szCs w:val="18"/>
            <w:bdr w:val="none" w:sz="0" w:space="0" w:color="auto" w:frame="1"/>
            <w:lang w:eastAsia="sk-SK"/>
          </w:rPr>
          <w:delText>_______________________________________________________________</w:delText>
        </w:r>
      </w:del>
      <w:r w:rsidRPr="008C1464">
        <w:rPr>
          <w:rFonts w:ascii="Helvetica" w:eastAsia="Times New Roman" w:hAnsi="Helvetica" w:cs="Helvetica"/>
          <w:color w:val="444444"/>
          <w:sz w:val="18"/>
          <w:szCs w:val="18"/>
          <w:lang w:eastAsia="sk-SK"/>
        </w:rPr>
        <w:t>72. Which two methods can be used to provide secure management access to a Cisco switch? (Choose two.)</w:t>
      </w:r>
      <w:r w:rsidRPr="008C1464">
        <w:rPr>
          <w:rFonts w:ascii="Helvetica" w:eastAsia="Times New Roman" w:hAnsi="Helvetica" w:cs="Helvetica"/>
          <w:color w:val="444444"/>
          <w:sz w:val="18"/>
          <w:szCs w:val="18"/>
          <w:lang w:eastAsia="sk-SK"/>
        </w:rPr>
        <w:br/>
      </w:r>
      <w:r w:rsidRPr="008C1464">
        <w:rPr>
          <w:rFonts w:ascii="Helvetica" w:eastAsia="Times New Roman" w:hAnsi="Helvetica" w:cs="Helvetica"/>
          <w:b/>
          <w:bCs/>
          <w:color w:val="FF0000"/>
          <w:sz w:val="18"/>
          <w:szCs w:val="18"/>
          <w:bdr w:val="none" w:sz="0" w:space="0" w:color="auto" w:frame="1"/>
          <w:lang w:eastAsia="sk-SK"/>
        </w:rPr>
        <w:t>Configure SSH for remote management.</w:t>
      </w:r>
      <w:r w:rsidRPr="008C1464">
        <w:rPr>
          <w:rFonts w:ascii="Helvetica" w:eastAsia="Times New Roman" w:hAnsi="Helvetica" w:cs="Helvetica"/>
          <w:b/>
          <w:bCs/>
          <w:color w:val="FF0000"/>
          <w:sz w:val="18"/>
          <w:szCs w:val="18"/>
          <w:bdr w:val="none" w:sz="0" w:space="0" w:color="auto" w:frame="1"/>
          <w:lang w:eastAsia="sk-SK"/>
        </w:rPr>
        <w:br/>
        <w:t>Configure specific ports for management traffic on a specific VLAN.</w:t>
      </w:r>
      <w:r w:rsidRPr="008C1464">
        <w:rPr>
          <w:rFonts w:ascii="Helvetica" w:eastAsia="Times New Roman" w:hAnsi="Helvetica" w:cs="Helvetica"/>
          <w:color w:val="444444"/>
          <w:sz w:val="18"/>
          <w:szCs w:val="18"/>
          <w:lang w:eastAsia="sk-SK"/>
        </w:rPr>
        <w:br/>
      </w:r>
      <w:del w:id="14" w:author="Unknown">
        <w:r w:rsidRPr="008C1464">
          <w:rPr>
            <w:rFonts w:ascii="Helvetica" w:eastAsia="Times New Roman" w:hAnsi="Helvetica" w:cs="Helvetica"/>
            <w:color w:val="FF0000"/>
            <w:sz w:val="18"/>
            <w:szCs w:val="18"/>
            <w:bdr w:val="none" w:sz="0" w:space="0" w:color="auto" w:frame="1"/>
            <w:lang w:eastAsia="sk-SK"/>
          </w:rPr>
          <w:delText>_______________________________________________________________</w:delText>
        </w:r>
      </w:del>
    </w:p>
    <w:p w:rsidR="008C1464" w:rsidRPr="008C1464" w:rsidRDefault="008C1464" w:rsidP="00241FD7">
      <w:pPr>
        <w:shd w:val="clear" w:color="auto" w:fill="FFFFFF"/>
        <w:spacing w:after="0" w:line="200" w:lineRule="atLeast"/>
        <w:textAlignment w:val="baseline"/>
        <w:rPr>
          <w:rFonts w:ascii="Helvetica" w:eastAsia="Times New Roman" w:hAnsi="Helvetica" w:cs="Helvetica"/>
          <w:color w:val="444444"/>
          <w:sz w:val="18"/>
          <w:szCs w:val="18"/>
          <w:lang w:eastAsia="sk-SK"/>
        </w:rPr>
      </w:pPr>
      <w:del w:id="15" w:author="Unknown">
        <w:r w:rsidRPr="008C1464">
          <w:rPr>
            <w:rFonts w:ascii="Helvetica" w:eastAsia="Times New Roman" w:hAnsi="Helvetica" w:cs="Helvetica"/>
            <w:color w:val="444444"/>
            <w:sz w:val="18"/>
            <w:szCs w:val="18"/>
            <w:lang w:eastAsia="sk-SK"/>
          </w:rPr>
          <w:delText>7</w:delText>
        </w:r>
      </w:del>
      <w:r w:rsidRPr="008C1464">
        <w:rPr>
          <w:rFonts w:ascii="Helvetica" w:eastAsia="Times New Roman" w:hAnsi="Helvetica" w:cs="Helvetica"/>
          <w:color w:val="444444"/>
          <w:sz w:val="18"/>
          <w:szCs w:val="18"/>
          <w:lang w:eastAsia="sk-SK"/>
        </w:rPr>
        <w:t>3. What is the protocol that is used to discover a physical address from a known logical address and what message type does it use?</w:t>
      </w:r>
      <w:r w:rsidRPr="008C1464">
        <w:rPr>
          <w:rFonts w:ascii="Helvetica" w:eastAsia="Times New Roman" w:hAnsi="Helvetica" w:cs="Helvetica"/>
          <w:color w:val="444444"/>
          <w:sz w:val="18"/>
          <w:szCs w:val="18"/>
          <w:lang w:eastAsia="sk-SK"/>
        </w:rPr>
        <w:br/>
      </w:r>
      <w:r w:rsidRPr="008C1464">
        <w:rPr>
          <w:rFonts w:ascii="Helvetica" w:eastAsia="Times New Roman" w:hAnsi="Helvetica" w:cs="Helvetica"/>
          <w:b/>
          <w:bCs/>
          <w:color w:val="FF0000"/>
          <w:sz w:val="18"/>
          <w:szCs w:val="18"/>
          <w:bdr w:val="none" w:sz="0" w:space="0" w:color="auto" w:frame="1"/>
          <w:lang w:eastAsia="sk-SK"/>
        </w:rPr>
        <w:t>ARP, broadcast</w:t>
      </w:r>
      <w:r w:rsidRPr="008C1464">
        <w:rPr>
          <w:rFonts w:ascii="Helvetica" w:eastAsia="Times New Roman" w:hAnsi="Helvetica" w:cs="Helvetica"/>
          <w:color w:val="444444"/>
          <w:sz w:val="18"/>
          <w:szCs w:val="18"/>
          <w:lang w:eastAsia="sk-SK"/>
        </w:rPr>
        <w:br/>
      </w:r>
      <w:del w:id="16" w:author="Unknown">
        <w:r w:rsidRPr="008C1464">
          <w:rPr>
            <w:rFonts w:ascii="Helvetica" w:eastAsia="Times New Roman" w:hAnsi="Helvetica" w:cs="Helvetica"/>
            <w:color w:val="FF0000"/>
            <w:sz w:val="18"/>
            <w:szCs w:val="18"/>
            <w:bdr w:val="none" w:sz="0" w:space="0" w:color="auto" w:frame="1"/>
            <w:lang w:eastAsia="sk-SK"/>
          </w:rPr>
          <w:delText>_______________________________________________________________</w:delText>
        </w:r>
      </w:del>
    </w:p>
    <w:p w:rsidR="008C1464" w:rsidRPr="008C1464" w:rsidRDefault="008C1464" w:rsidP="00241FD7">
      <w:pPr>
        <w:shd w:val="clear" w:color="auto" w:fill="FFFFFF"/>
        <w:spacing w:after="0" w:line="200" w:lineRule="atLeast"/>
        <w:textAlignment w:val="baseline"/>
        <w:rPr>
          <w:rFonts w:ascii="Helvetica" w:eastAsia="Times New Roman" w:hAnsi="Helvetica" w:cs="Helvetica"/>
          <w:color w:val="444444"/>
          <w:sz w:val="18"/>
          <w:szCs w:val="18"/>
          <w:lang w:eastAsia="sk-SK"/>
        </w:rPr>
      </w:pPr>
      <w:del w:id="17" w:author="Unknown">
        <w:r w:rsidRPr="008C1464">
          <w:rPr>
            <w:rFonts w:ascii="Helvetica" w:eastAsia="Times New Roman" w:hAnsi="Helvetica" w:cs="Helvetica"/>
            <w:color w:val="444444"/>
            <w:sz w:val="18"/>
            <w:szCs w:val="18"/>
            <w:lang w:eastAsia="sk-SK"/>
          </w:rPr>
          <w:delText>7</w:delText>
        </w:r>
      </w:del>
      <w:r w:rsidRPr="008C1464">
        <w:rPr>
          <w:rFonts w:ascii="Helvetica" w:eastAsia="Times New Roman" w:hAnsi="Helvetica" w:cs="Helvetica"/>
          <w:color w:val="444444"/>
          <w:sz w:val="18"/>
          <w:szCs w:val="18"/>
          <w:lang w:eastAsia="sk-SK"/>
        </w:rPr>
        <w:t>4. A network administrator is configuring access control to switch SW1. If the administrator uses console line to connect to the switch, which password is needed to access user EXEC mode?</w:t>
      </w:r>
      <w:r w:rsidRPr="008C1464">
        <w:rPr>
          <w:rFonts w:ascii="Helvetica" w:eastAsia="Times New Roman" w:hAnsi="Helvetica" w:cs="Helvetica"/>
          <w:color w:val="444444"/>
          <w:sz w:val="18"/>
          <w:szCs w:val="18"/>
          <w:lang w:eastAsia="sk-SK"/>
        </w:rPr>
        <w:br/>
      </w:r>
      <w:r w:rsidRPr="008C1464">
        <w:rPr>
          <w:rFonts w:ascii="Helvetica" w:eastAsia="Times New Roman" w:hAnsi="Helvetica" w:cs="Helvetica"/>
          <w:b/>
          <w:bCs/>
          <w:color w:val="FF0000"/>
          <w:sz w:val="18"/>
          <w:szCs w:val="18"/>
          <w:bdr w:val="none" w:sz="0" w:space="0" w:color="auto" w:frame="1"/>
          <w:lang w:eastAsia="sk-SK"/>
        </w:rPr>
        <w:t>lineconin</w:t>
      </w:r>
      <w:r w:rsidRPr="008C1464">
        <w:rPr>
          <w:rFonts w:ascii="Helvetica" w:eastAsia="Times New Roman" w:hAnsi="Helvetica" w:cs="Helvetica"/>
          <w:color w:val="444444"/>
          <w:sz w:val="18"/>
          <w:szCs w:val="18"/>
          <w:lang w:eastAsia="sk-SK"/>
        </w:rPr>
        <w:br/>
      </w:r>
      <w:del w:id="18" w:author="Unknown">
        <w:r w:rsidRPr="008C1464">
          <w:rPr>
            <w:rFonts w:ascii="Helvetica" w:eastAsia="Times New Roman" w:hAnsi="Helvetica" w:cs="Helvetica"/>
            <w:color w:val="FF0000"/>
            <w:sz w:val="18"/>
            <w:szCs w:val="18"/>
            <w:bdr w:val="none" w:sz="0" w:space="0" w:color="auto" w:frame="1"/>
            <w:lang w:eastAsia="sk-SK"/>
          </w:rPr>
          <w:delText>_______________________________________________________________</w:delText>
        </w:r>
      </w:del>
    </w:p>
    <w:p w:rsidR="008C1464" w:rsidRPr="008C1464" w:rsidRDefault="008C1464" w:rsidP="00241FD7">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8C1464">
        <w:rPr>
          <w:rFonts w:ascii="Helvetica" w:eastAsia="Times New Roman" w:hAnsi="Helvetica" w:cs="Helvetica"/>
          <w:color w:val="444444"/>
          <w:sz w:val="18"/>
          <w:szCs w:val="18"/>
          <w:lang w:eastAsia="sk-SK"/>
        </w:rPr>
        <w:t>75. A </w:t>
      </w:r>
      <w:r w:rsidRPr="008C1464">
        <w:rPr>
          <w:rFonts w:ascii="Helvetica" w:eastAsia="Times New Roman" w:hAnsi="Helvetica" w:cs="Helvetica"/>
          <w:b/>
          <w:bCs/>
          <w:color w:val="FF0000"/>
          <w:sz w:val="18"/>
          <w:szCs w:val="18"/>
          <w:bdr w:val="none" w:sz="0" w:space="0" w:color="auto" w:frame="1"/>
          <w:lang w:eastAsia="sk-SK"/>
        </w:rPr>
        <w:t>logical</w:t>
      </w:r>
      <w:r w:rsidRPr="008C1464">
        <w:rPr>
          <w:rFonts w:ascii="Helvetica" w:eastAsia="Times New Roman" w:hAnsi="Helvetica" w:cs="Helvetica"/>
          <w:color w:val="444444"/>
          <w:sz w:val="18"/>
          <w:szCs w:val="18"/>
          <w:lang w:eastAsia="sk-SK"/>
        </w:rPr>
        <w:t> topology influences the type of network framing and media access control that will be used.</w:t>
      </w:r>
      <w:r w:rsidRPr="008C1464">
        <w:rPr>
          <w:rFonts w:ascii="Helvetica" w:eastAsia="Times New Roman" w:hAnsi="Helvetica" w:cs="Helvetica"/>
          <w:color w:val="444444"/>
          <w:sz w:val="18"/>
          <w:szCs w:val="18"/>
          <w:lang w:eastAsia="sk-SK"/>
        </w:rPr>
        <w:br/>
      </w:r>
      <w:del w:id="19" w:author="Unknown">
        <w:r w:rsidRPr="008C1464">
          <w:rPr>
            <w:rFonts w:ascii="Helvetica" w:eastAsia="Times New Roman" w:hAnsi="Helvetica" w:cs="Helvetica"/>
            <w:color w:val="FF0000"/>
            <w:sz w:val="18"/>
            <w:szCs w:val="18"/>
            <w:bdr w:val="none" w:sz="0" w:space="0" w:color="auto" w:frame="1"/>
            <w:lang w:eastAsia="sk-SK"/>
          </w:rPr>
          <w:delText>_______________________________________________________________</w:delText>
        </w:r>
      </w:del>
    </w:p>
    <w:p w:rsidR="008C1464" w:rsidRPr="008C1464" w:rsidRDefault="008C1464" w:rsidP="00241FD7">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8C1464">
        <w:rPr>
          <w:rFonts w:ascii="Helvetica" w:eastAsia="Times New Roman" w:hAnsi="Helvetica" w:cs="Helvetica"/>
          <w:color w:val="444444"/>
          <w:sz w:val="18"/>
          <w:szCs w:val="18"/>
          <w:lang w:eastAsia="sk-SK"/>
        </w:rPr>
        <w:t>76. Which two statements describe the characteristics of fiber-optic cabling? (Choose two.)</w:t>
      </w:r>
      <w:r w:rsidRPr="008C1464">
        <w:rPr>
          <w:rFonts w:ascii="Helvetica" w:eastAsia="Times New Roman" w:hAnsi="Helvetica" w:cs="Helvetica"/>
          <w:color w:val="444444"/>
          <w:sz w:val="18"/>
          <w:szCs w:val="18"/>
          <w:lang w:eastAsia="sk-SK"/>
        </w:rPr>
        <w:br/>
      </w:r>
      <w:r w:rsidRPr="008C1464">
        <w:rPr>
          <w:rFonts w:ascii="Helvetica" w:eastAsia="Times New Roman" w:hAnsi="Helvetica" w:cs="Helvetica"/>
          <w:b/>
          <w:bCs/>
          <w:color w:val="FF0000"/>
          <w:sz w:val="18"/>
          <w:szCs w:val="18"/>
          <w:bdr w:val="none" w:sz="0" w:space="0" w:color="auto" w:frame="1"/>
          <w:lang w:eastAsia="sk-SK"/>
        </w:rPr>
        <w:t>Fiber-optic cabling does not conduct electricity.</w:t>
      </w:r>
      <w:r w:rsidRPr="008C1464">
        <w:rPr>
          <w:rFonts w:ascii="Helvetica" w:eastAsia="Times New Roman" w:hAnsi="Helvetica" w:cs="Helvetica"/>
          <w:color w:val="444444"/>
          <w:sz w:val="18"/>
          <w:szCs w:val="18"/>
          <w:lang w:eastAsia="sk-SK"/>
        </w:rPr>
        <w:br/>
      </w:r>
      <w:r w:rsidRPr="008C1464">
        <w:rPr>
          <w:rFonts w:ascii="Helvetica" w:eastAsia="Times New Roman" w:hAnsi="Helvetica" w:cs="Helvetica"/>
          <w:b/>
          <w:bCs/>
          <w:color w:val="FF0000"/>
          <w:sz w:val="18"/>
          <w:szCs w:val="18"/>
          <w:bdr w:val="none" w:sz="0" w:space="0" w:color="auto" w:frame="1"/>
          <w:lang w:eastAsia="sk-SK"/>
        </w:rPr>
        <w:t>Fiber-optic cabling is primarily used as backbone cabling.</w:t>
      </w:r>
      <w:r w:rsidRPr="008C1464">
        <w:rPr>
          <w:rFonts w:ascii="Helvetica" w:eastAsia="Times New Roman" w:hAnsi="Helvetica" w:cs="Helvetica"/>
          <w:color w:val="444444"/>
          <w:sz w:val="18"/>
          <w:szCs w:val="18"/>
          <w:lang w:eastAsia="sk-SK"/>
        </w:rPr>
        <w:br/>
      </w:r>
      <w:del w:id="20" w:author="Unknown">
        <w:r w:rsidRPr="008C1464">
          <w:rPr>
            <w:rFonts w:ascii="Helvetica" w:eastAsia="Times New Roman" w:hAnsi="Helvetica" w:cs="Helvetica"/>
            <w:color w:val="FF0000"/>
            <w:sz w:val="18"/>
            <w:szCs w:val="18"/>
            <w:bdr w:val="none" w:sz="0" w:space="0" w:color="auto" w:frame="1"/>
            <w:lang w:eastAsia="sk-SK"/>
          </w:rPr>
          <w:delText>_______________________________________________________________</w:delText>
        </w:r>
      </w:del>
    </w:p>
    <w:p w:rsidR="008C1464" w:rsidRPr="008C1464" w:rsidRDefault="008C1464" w:rsidP="00241FD7">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8C1464">
        <w:rPr>
          <w:rFonts w:ascii="Helvetica" w:eastAsia="Times New Roman" w:hAnsi="Helvetica" w:cs="Helvetica"/>
          <w:color w:val="444444"/>
          <w:sz w:val="18"/>
          <w:szCs w:val="18"/>
          <w:lang w:eastAsia="sk-SK"/>
        </w:rPr>
        <w:t>77. Which two protocols function at the internet layer? (Choose two.)</w:t>
      </w:r>
      <w:r w:rsidRPr="008C1464">
        <w:rPr>
          <w:rFonts w:ascii="Helvetica" w:eastAsia="Times New Roman" w:hAnsi="Helvetica" w:cs="Helvetica"/>
          <w:color w:val="444444"/>
          <w:sz w:val="18"/>
          <w:szCs w:val="18"/>
          <w:lang w:eastAsia="sk-SK"/>
        </w:rPr>
        <w:br/>
      </w:r>
      <w:r w:rsidRPr="008C1464">
        <w:rPr>
          <w:rFonts w:ascii="Helvetica" w:eastAsia="Times New Roman" w:hAnsi="Helvetica" w:cs="Helvetica"/>
          <w:b/>
          <w:bCs/>
          <w:color w:val="FF0000"/>
          <w:sz w:val="18"/>
          <w:szCs w:val="18"/>
          <w:bdr w:val="none" w:sz="0" w:space="0" w:color="auto" w:frame="1"/>
          <w:lang w:eastAsia="sk-SK"/>
        </w:rPr>
        <w:t>ICMP</w:t>
      </w:r>
      <w:r w:rsidRPr="008C1464">
        <w:rPr>
          <w:rFonts w:ascii="Helvetica" w:eastAsia="Times New Roman" w:hAnsi="Helvetica" w:cs="Helvetica"/>
          <w:color w:val="444444"/>
          <w:sz w:val="18"/>
          <w:szCs w:val="18"/>
          <w:lang w:eastAsia="sk-SK"/>
        </w:rPr>
        <w:br/>
      </w:r>
      <w:r w:rsidRPr="008C1464">
        <w:rPr>
          <w:rFonts w:ascii="Helvetica" w:eastAsia="Times New Roman" w:hAnsi="Helvetica" w:cs="Helvetica"/>
          <w:b/>
          <w:bCs/>
          <w:color w:val="FF0000"/>
          <w:sz w:val="18"/>
          <w:szCs w:val="18"/>
          <w:bdr w:val="none" w:sz="0" w:space="0" w:color="auto" w:frame="1"/>
          <w:lang w:eastAsia="sk-SK"/>
        </w:rPr>
        <w:t>IP</w:t>
      </w:r>
      <w:r w:rsidRPr="008C1464">
        <w:rPr>
          <w:rFonts w:ascii="Helvetica" w:eastAsia="Times New Roman" w:hAnsi="Helvetica" w:cs="Helvetica"/>
          <w:color w:val="444444"/>
          <w:sz w:val="18"/>
          <w:szCs w:val="18"/>
          <w:lang w:eastAsia="sk-SK"/>
        </w:rPr>
        <w:br/>
      </w:r>
      <w:del w:id="21" w:author="Unknown">
        <w:r w:rsidRPr="008C1464">
          <w:rPr>
            <w:rFonts w:ascii="Helvetica" w:eastAsia="Times New Roman" w:hAnsi="Helvetica" w:cs="Helvetica"/>
            <w:color w:val="FF0000"/>
            <w:sz w:val="18"/>
            <w:szCs w:val="18"/>
            <w:bdr w:val="none" w:sz="0" w:space="0" w:color="auto" w:frame="1"/>
            <w:lang w:eastAsia="sk-SK"/>
          </w:rPr>
          <w:delText>_______________________________________________________________</w:delText>
        </w:r>
      </w:del>
    </w:p>
    <w:p w:rsidR="008C1464" w:rsidRPr="008C1464" w:rsidRDefault="008C1464" w:rsidP="00241FD7">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8C1464">
        <w:rPr>
          <w:rFonts w:ascii="Helvetica" w:eastAsia="Times New Roman" w:hAnsi="Helvetica" w:cs="Helvetica"/>
          <w:color w:val="444444"/>
          <w:sz w:val="18"/>
          <w:szCs w:val="18"/>
          <w:lang w:eastAsia="sk-SK"/>
        </w:rPr>
        <w:t>78. Which firewall technique blocks incoming packets unless they are responses to internal requests?</w:t>
      </w:r>
      <w:r w:rsidRPr="008C1464">
        <w:rPr>
          <w:rFonts w:ascii="Helvetica" w:eastAsia="Times New Roman" w:hAnsi="Helvetica" w:cs="Helvetica"/>
          <w:color w:val="444444"/>
          <w:sz w:val="18"/>
          <w:szCs w:val="18"/>
          <w:lang w:eastAsia="sk-SK"/>
        </w:rPr>
        <w:br/>
      </w:r>
      <w:r w:rsidRPr="008C1464">
        <w:rPr>
          <w:rFonts w:ascii="Helvetica" w:eastAsia="Times New Roman" w:hAnsi="Helvetica" w:cs="Helvetica"/>
          <w:b/>
          <w:bCs/>
          <w:color w:val="FF0000"/>
          <w:sz w:val="18"/>
          <w:szCs w:val="18"/>
          <w:bdr w:val="none" w:sz="0" w:space="0" w:color="auto" w:frame="1"/>
          <w:lang w:eastAsia="sk-SK"/>
        </w:rPr>
        <w:t>stateful packet inspection</w:t>
      </w:r>
      <w:r w:rsidRPr="008C1464">
        <w:rPr>
          <w:rFonts w:ascii="Helvetica" w:eastAsia="Times New Roman" w:hAnsi="Helvetica" w:cs="Helvetica"/>
          <w:color w:val="444444"/>
          <w:sz w:val="18"/>
          <w:szCs w:val="18"/>
          <w:lang w:eastAsia="sk-SK"/>
        </w:rPr>
        <w:br/>
      </w:r>
      <w:del w:id="22" w:author="Unknown">
        <w:r w:rsidRPr="008C1464">
          <w:rPr>
            <w:rFonts w:ascii="Helvetica" w:eastAsia="Times New Roman" w:hAnsi="Helvetica" w:cs="Helvetica"/>
            <w:color w:val="FF0000"/>
            <w:sz w:val="18"/>
            <w:szCs w:val="18"/>
            <w:bdr w:val="none" w:sz="0" w:space="0" w:color="auto" w:frame="1"/>
            <w:lang w:eastAsia="sk-SK"/>
          </w:rPr>
          <w:delText>_______________________________________________________________</w:delText>
        </w:r>
      </w:del>
    </w:p>
    <w:p w:rsidR="008C1464" w:rsidRPr="008C1464" w:rsidRDefault="008C1464" w:rsidP="00241FD7">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8C1464">
        <w:rPr>
          <w:rFonts w:ascii="Helvetica" w:eastAsia="Times New Roman" w:hAnsi="Helvetica" w:cs="Helvetica"/>
          <w:color w:val="444444"/>
          <w:sz w:val="18"/>
          <w:szCs w:val="18"/>
          <w:lang w:eastAsia="sk-SK"/>
        </w:rPr>
        <w:t>79. Consider the following range of addresses:</w:t>
      </w:r>
      <w:r w:rsidRPr="008C1464">
        <w:rPr>
          <w:rFonts w:ascii="Helvetica" w:eastAsia="Times New Roman" w:hAnsi="Helvetica" w:cs="Helvetica"/>
          <w:color w:val="444444"/>
          <w:sz w:val="18"/>
          <w:szCs w:val="18"/>
          <w:lang w:eastAsia="sk-SK"/>
        </w:rPr>
        <w:br/>
        <w:t>2001:0DB8:BC15:00A0:0000::</w:t>
      </w:r>
      <w:r w:rsidRPr="008C1464">
        <w:rPr>
          <w:rFonts w:ascii="Helvetica" w:eastAsia="Times New Roman" w:hAnsi="Helvetica" w:cs="Helvetica"/>
          <w:color w:val="444444"/>
          <w:sz w:val="18"/>
          <w:szCs w:val="18"/>
          <w:lang w:eastAsia="sk-SK"/>
        </w:rPr>
        <w:br/>
        <w:t>2001:0DB8:BC15:00A1:0000::</w:t>
      </w:r>
      <w:r w:rsidRPr="008C1464">
        <w:rPr>
          <w:rFonts w:ascii="Helvetica" w:eastAsia="Times New Roman" w:hAnsi="Helvetica" w:cs="Helvetica"/>
          <w:color w:val="444444"/>
          <w:sz w:val="18"/>
          <w:szCs w:val="18"/>
          <w:lang w:eastAsia="sk-SK"/>
        </w:rPr>
        <w:br/>
        <w:t>2001:0DB8:BC15:00A2:0000::</w:t>
      </w:r>
      <w:r w:rsidRPr="008C1464">
        <w:rPr>
          <w:rFonts w:ascii="Helvetica" w:eastAsia="Times New Roman" w:hAnsi="Helvetica" w:cs="Helvetica"/>
          <w:color w:val="444444"/>
          <w:sz w:val="18"/>
          <w:szCs w:val="18"/>
          <w:lang w:eastAsia="sk-SK"/>
        </w:rPr>
        <w:br/>
        <w:t>2001:0DB8:BC15:00AF:0000::</w:t>
      </w:r>
    </w:p>
    <w:p w:rsidR="008C1464" w:rsidRPr="008C1464" w:rsidRDefault="008C1464" w:rsidP="00241FD7">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8C1464">
        <w:rPr>
          <w:rFonts w:ascii="Helvetica" w:eastAsia="Times New Roman" w:hAnsi="Helvetica" w:cs="Helvetica"/>
          <w:color w:val="444444"/>
          <w:sz w:val="18"/>
          <w:szCs w:val="18"/>
          <w:lang w:eastAsia="sk-SK"/>
        </w:rPr>
        <w:t>The prefix-length for the range of addresses is </w:t>
      </w:r>
      <w:r w:rsidRPr="008C1464">
        <w:rPr>
          <w:rFonts w:ascii="Helvetica" w:eastAsia="Times New Roman" w:hAnsi="Helvetica" w:cs="Helvetica"/>
          <w:b/>
          <w:bCs/>
          <w:color w:val="FF0000"/>
          <w:sz w:val="18"/>
          <w:szCs w:val="18"/>
          <w:bdr w:val="none" w:sz="0" w:space="0" w:color="auto" w:frame="1"/>
          <w:lang w:eastAsia="sk-SK"/>
        </w:rPr>
        <w:t>/60</w:t>
      </w:r>
      <w:r w:rsidRPr="008C1464">
        <w:rPr>
          <w:rFonts w:ascii="Helvetica" w:eastAsia="Times New Roman" w:hAnsi="Helvetica" w:cs="Helvetica"/>
          <w:color w:val="444444"/>
          <w:sz w:val="18"/>
          <w:szCs w:val="18"/>
          <w:lang w:eastAsia="sk-SK"/>
        </w:rPr>
        <w:t>.</w:t>
      </w:r>
      <w:r w:rsidRPr="008C1464">
        <w:rPr>
          <w:rFonts w:ascii="Helvetica" w:eastAsia="Times New Roman" w:hAnsi="Helvetica" w:cs="Helvetica"/>
          <w:color w:val="444444"/>
          <w:sz w:val="18"/>
          <w:szCs w:val="18"/>
          <w:lang w:eastAsia="sk-SK"/>
        </w:rPr>
        <w:br/>
      </w:r>
      <w:del w:id="23" w:author="Unknown">
        <w:r w:rsidRPr="008C1464">
          <w:rPr>
            <w:rFonts w:ascii="Helvetica" w:eastAsia="Times New Roman" w:hAnsi="Helvetica" w:cs="Helvetica"/>
            <w:color w:val="FF0000"/>
            <w:sz w:val="18"/>
            <w:szCs w:val="18"/>
            <w:bdr w:val="none" w:sz="0" w:space="0" w:color="auto" w:frame="1"/>
            <w:lang w:eastAsia="sk-SK"/>
          </w:rPr>
          <w:delText>_______________________________________________________________</w:delText>
        </w:r>
      </w:del>
    </w:p>
    <w:p w:rsidR="008C1464" w:rsidRPr="008C1464" w:rsidRDefault="008C1464" w:rsidP="00241FD7">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8C1464">
        <w:rPr>
          <w:rFonts w:ascii="Helvetica" w:eastAsia="Times New Roman" w:hAnsi="Helvetica" w:cs="Helvetica"/>
          <w:color w:val="444444"/>
          <w:sz w:val="18"/>
          <w:szCs w:val="18"/>
          <w:lang w:eastAsia="sk-SK"/>
        </w:rPr>
        <w:t>80. What three application layer protocols are part of the TCP/IP protocol suite? (Choose three.)</w:t>
      </w:r>
      <w:r w:rsidRPr="008C1464">
        <w:rPr>
          <w:rFonts w:ascii="Helvetica" w:eastAsia="Times New Roman" w:hAnsi="Helvetica" w:cs="Helvetica"/>
          <w:color w:val="444444"/>
          <w:sz w:val="18"/>
          <w:szCs w:val="18"/>
          <w:lang w:eastAsia="sk-SK"/>
        </w:rPr>
        <w:br/>
      </w:r>
      <w:r w:rsidRPr="008C1464">
        <w:rPr>
          <w:rFonts w:ascii="Helvetica" w:eastAsia="Times New Roman" w:hAnsi="Helvetica" w:cs="Helvetica"/>
          <w:b/>
          <w:bCs/>
          <w:color w:val="FF0000"/>
          <w:sz w:val="18"/>
          <w:szCs w:val="18"/>
          <w:bdr w:val="none" w:sz="0" w:space="0" w:color="auto" w:frame="1"/>
          <w:lang w:eastAsia="sk-SK"/>
        </w:rPr>
        <w:t>FTP</w:t>
      </w:r>
      <w:r w:rsidRPr="008C1464">
        <w:rPr>
          <w:rFonts w:ascii="Helvetica" w:eastAsia="Times New Roman" w:hAnsi="Helvetica" w:cs="Helvetica"/>
          <w:color w:val="444444"/>
          <w:sz w:val="18"/>
          <w:szCs w:val="18"/>
          <w:lang w:eastAsia="sk-SK"/>
        </w:rPr>
        <w:br/>
      </w:r>
      <w:r w:rsidRPr="008C1464">
        <w:rPr>
          <w:rFonts w:ascii="Helvetica" w:eastAsia="Times New Roman" w:hAnsi="Helvetica" w:cs="Helvetica"/>
          <w:b/>
          <w:bCs/>
          <w:color w:val="FF0000"/>
          <w:sz w:val="18"/>
          <w:szCs w:val="18"/>
          <w:bdr w:val="none" w:sz="0" w:space="0" w:color="auto" w:frame="1"/>
          <w:lang w:eastAsia="sk-SK"/>
        </w:rPr>
        <w:t>DHCP</w:t>
      </w:r>
      <w:r w:rsidRPr="008C1464">
        <w:rPr>
          <w:rFonts w:ascii="Helvetica" w:eastAsia="Times New Roman" w:hAnsi="Helvetica" w:cs="Helvetica"/>
          <w:color w:val="444444"/>
          <w:sz w:val="18"/>
          <w:szCs w:val="18"/>
          <w:lang w:eastAsia="sk-SK"/>
        </w:rPr>
        <w:br/>
      </w:r>
      <w:r w:rsidRPr="008C1464">
        <w:rPr>
          <w:rFonts w:ascii="Helvetica" w:eastAsia="Times New Roman" w:hAnsi="Helvetica" w:cs="Helvetica"/>
          <w:b/>
          <w:bCs/>
          <w:color w:val="FF0000"/>
          <w:sz w:val="18"/>
          <w:szCs w:val="18"/>
          <w:bdr w:val="none" w:sz="0" w:space="0" w:color="auto" w:frame="1"/>
          <w:lang w:eastAsia="sk-SK"/>
        </w:rPr>
        <w:t>DNS</w:t>
      </w:r>
      <w:r w:rsidRPr="008C1464">
        <w:rPr>
          <w:rFonts w:ascii="Helvetica" w:eastAsia="Times New Roman" w:hAnsi="Helvetica" w:cs="Helvetica"/>
          <w:color w:val="444444"/>
          <w:sz w:val="18"/>
          <w:szCs w:val="18"/>
          <w:lang w:eastAsia="sk-SK"/>
        </w:rPr>
        <w:br/>
      </w:r>
      <w:del w:id="24" w:author="Unknown">
        <w:r w:rsidRPr="008C1464">
          <w:rPr>
            <w:rFonts w:ascii="Helvetica" w:eastAsia="Times New Roman" w:hAnsi="Helvetica" w:cs="Helvetica"/>
            <w:color w:val="FF0000"/>
            <w:sz w:val="18"/>
            <w:szCs w:val="18"/>
            <w:bdr w:val="none" w:sz="0" w:space="0" w:color="auto" w:frame="1"/>
            <w:lang w:eastAsia="sk-SK"/>
          </w:rPr>
          <w:delText>_______________________________________________________________</w:delText>
        </w:r>
      </w:del>
    </w:p>
    <w:p w:rsidR="008C1464" w:rsidRPr="008C1464" w:rsidRDefault="008C1464" w:rsidP="00241FD7">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8C1464">
        <w:rPr>
          <w:rFonts w:ascii="Helvetica" w:eastAsia="Times New Roman" w:hAnsi="Helvetica" w:cs="Helvetica"/>
          <w:color w:val="444444"/>
          <w:sz w:val="18"/>
          <w:szCs w:val="18"/>
          <w:lang w:eastAsia="sk-SK"/>
        </w:rPr>
        <w:t>81. Which communication tool allows real-time collaboration?</w:t>
      </w:r>
      <w:r w:rsidRPr="008C1464">
        <w:rPr>
          <w:rFonts w:ascii="Helvetica" w:eastAsia="Times New Roman" w:hAnsi="Helvetica" w:cs="Helvetica"/>
          <w:color w:val="444444"/>
          <w:sz w:val="18"/>
          <w:szCs w:val="18"/>
          <w:lang w:eastAsia="sk-SK"/>
        </w:rPr>
        <w:br/>
      </w:r>
      <w:r w:rsidRPr="008C1464">
        <w:rPr>
          <w:rFonts w:ascii="Helvetica" w:eastAsia="Times New Roman" w:hAnsi="Helvetica" w:cs="Helvetica"/>
          <w:b/>
          <w:bCs/>
          <w:color w:val="FF0000"/>
          <w:sz w:val="18"/>
          <w:szCs w:val="18"/>
          <w:bdr w:val="none" w:sz="0" w:space="0" w:color="auto" w:frame="1"/>
          <w:lang w:eastAsia="sk-SK"/>
        </w:rPr>
        <w:t>instant messaging</w:t>
      </w:r>
      <w:r w:rsidRPr="008C1464">
        <w:rPr>
          <w:rFonts w:ascii="Helvetica" w:eastAsia="Times New Roman" w:hAnsi="Helvetica" w:cs="Helvetica"/>
          <w:color w:val="444444"/>
          <w:sz w:val="18"/>
          <w:szCs w:val="18"/>
          <w:lang w:eastAsia="sk-SK"/>
        </w:rPr>
        <w:br/>
      </w:r>
      <w:del w:id="25" w:author="Unknown">
        <w:r w:rsidRPr="008C1464">
          <w:rPr>
            <w:rFonts w:ascii="Helvetica" w:eastAsia="Times New Roman" w:hAnsi="Helvetica" w:cs="Helvetica"/>
            <w:color w:val="FF0000"/>
            <w:sz w:val="18"/>
            <w:szCs w:val="18"/>
            <w:bdr w:val="none" w:sz="0" w:space="0" w:color="auto" w:frame="1"/>
            <w:lang w:eastAsia="sk-SK"/>
          </w:rPr>
          <w:delText>_______________________________________________________________</w:delText>
        </w:r>
      </w:del>
    </w:p>
    <w:p w:rsidR="008C1464" w:rsidRPr="008C1464" w:rsidRDefault="008C1464" w:rsidP="00241FD7">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8C1464">
        <w:rPr>
          <w:rFonts w:ascii="Helvetica" w:eastAsia="Times New Roman" w:hAnsi="Helvetica" w:cs="Helvetica"/>
          <w:color w:val="444444"/>
          <w:sz w:val="18"/>
          <w:szCs w:val="18"/>
          <w:lang w:eastAsia="sk-SK"/>
        </w:rPr>
        <w:t>82. Which of the following are primary functions of a router? (Choose two.)</w:t>
      </w:r>
      <w:r w:rsidRPr="008C1464">
        <w:rPr>
          <w:rFonts w:ascii="Helvetica" w:eastAsia="Times New Roman" w:hAnsi="Helvetica" w:cs="Helvetica"/>
          <w:color w:val="444444"/>
          <w:sz w:val="18"/>
          <w:szCs w:val="18"/>
          <w:lang w:eastAsia="sk-SK"/>
        </w:rPr>
        <w:br/>
      </w:r>
      <w:r w:rsidRPr="008C1464">
        <w:rPr>
          <w:rFonts w:ascii="Helvetica" w:eastAsia="Times New Roman" w:hAnsi="Helvetica" w:cs="Helvetica"/>
          <w:b/>
          <w:bCs/>
          <w:color w:val="FF0000"/>
          <w:sz w:val="18"/>
          <w:szCs w:val="18"/>
          <w:bdr w:val="none" w:sz="0" w:space="0" w:color="auto" w:frame="1"/>
          <w:lang w:eastAsia="sk-SK"/>
        </w:rPr>
        <w:t>packet switching</w:t>
      </w:r>
      <w:r w:rsidRPr="008C1464">
        <w:rPr>
          <w:rFonts w:ascii="Helvetica" w:eastAsia="Times New Roman" w:hAnsi="Helvetica" w:cs="Helvetica"/>
          <w:color w:val="444444"/>
          <w:sz w:val="18"/>
          <w:szCs w:val="18"/>
          <w:lang w:eastAsia="sk-SK"/>
        </w:rPr>
        <w:br/>
      </w:r>
      <w:r w:rsidRPr="008C1464">
        <w:rPr>
          <w:rFonts w:ascii="Helvetica" w:eastAsia="Times New Roman" w:hAnsi="Helvetica" w:cs="Helvetica"/>
          <w:b/>
          <w:bCs/>
          <w:color w:val="FF0000"/>
          <w:sz w:val="18"/>
          <w:szCs w:val="18"/>
          <w:bdr w:val="none" w:sz="0" w:space="0" w:color="auto" w:frame="1"/>
          <w:lang w:eastAsia="sk-SK"/>
        </w:rPr>
        <w:t>path selection</w:t>
      </w:r>
      <w:r w:rsidRPr="008C1464">
        <w:rPr>
          <w:rFonts w:ascii="Helvetica" w:eastAsia="Times New Roman" w:hAnsi="Helvetica" w:cs="Helvetica"/>
          <w:color w:val="444444"/>
          <w:sz w:val="18"/>
          <w:szCs w:val="18"/>
          <w:lang w:eastAsia="sk-SK"/>
        </w:rPr>
        <w:br/>
      </w:r>
      <w:del w:id="26" w:author="Unknown">
        <w:r w:rsidRPr="008C1464">
          <w:rPr>
            <w:rFonts w:ascii="Helvetica" w:eastAsia="Times New Roman" w:hAnsi="Helvetica" w:cs="Helvetica"/>
            <w:color w:val="FF0000"/>
            <w:sz w:val="18"/>
            <w:szCs w:val="18"/>
            <w:bdr w:val="none" w:sz="0" w:space="0" w:color="auto" w:frame="1"/>
            <w:lang w:eastAsia="sk-SK"/>
          </w:rPr>
          <w:delText>_______________________________________________________________</w:delText>
        </w:r>
      </w:del>
    </w:p>
    <w:p w:rsidR="008C1464" w:rsidRPr="008C1464" w:rsidRDefault="008C1464" w:rsidP="00241FD7">
      <w:pPr>
        <w:shd w:val="clear" w:color="auto" w:fill="FFFFFF"/>
        <w:spacing w:after="0" w:line="200" w:lineRule="atLeast"/>
        <w:textAlignment w:val="baseline"/>
        <w:rPr>
          <w:rFonts w:ascii="Helvetica" w:eastAsia="Times New Roman" w:hAnsi="Helvetica" w:cs="Helvetica"/>
          <w:color w:val="444444"/>
          <w:sz w:val="21"/>
          <w:szCs w:val="21"/>
          <w:lang w:eastAsia="sk-SK"/>
        </w:rPr>
      </w:pPr>
      <w:r w:rsidRPr="008C1464">
        <w:rPr>
          <w:rFonts w:ascii="Helvetica" w:eastAsia="Times New Roman" w:hAnsi="Helvetica" w:cs="Helvetica"/>
          <w:color w:val="444444"/>
          <w:sz w:val="18"/>
          <w:szCs w:val="18"/>
          <w:lang w:eastAsia="sk-SK"/>
        </w:rPr>
        <w:t>83. </w:t>
      </w:r>
      <w:r w:rsidRPr="008C1464">
        <w:rPr>
          <w:rFonts w:ascii="Helvetica" w:eastAsia="Times New Roman" w:hAnsi="Helvetica" w:cs="Helvetica"/>
          <w:b/>
          <w:bCs/>
          <w:color w:val="FF0000"/>
          <w:sz w:val="18"/>
          <w:szCs w:val="18"/>
          <w:bdr w:val="none" w:sz="0" w:space="0" w:color="auto" w:frame="1"/>
          <w:lang w:eastAsia="sk-SK"/>
        </w:rPr>
        <w:t>TFTP</w:t>
      </w:r>
      <w:r w:rsidRPr="008C1464">
        <w:rPr>
          <w:rFonts w:ascii="Helvetica" w:eastAsia="Times New Roman" w:hAnsi="Helvetica" w:cs="Helvetica"/>
          <w:color w:val="444444"/>
          <w:sz w:val="18"/>
          <w:szCs w:val="18"/>
          <w:lang w:eastAsia="sk-SK"/>
        </w:rPr>
        <w:t> is a best-effort, connectionless application layer protocol that is used to transfer files.</w:t>
      </w:r>
      <w:r w:rsidRPr="008C1464">
        <w:rPr>
          <w:rFonts w:ascii="Helvetica" w:eastAsia="Times New Roman" w:hAnsi="Helvetica" w:cs="Helvetica"/>
          <w:color w:val="444444"/>
          <w:sz w:val="21"/>
          <w:szCs w:val="21"/>
          <w:lang w:eastAsia="sk-SK"/>
        </w:rPr>
        <w:br/>
      </w:r>
      <w:del w:id="27" w:author="Unknown">
        <w:r w:rsidRPr="008C1464">
          <w:rPr>
            <w:rFonts w:ascii="Helvetica" w:eastAsia="Times New Roman" w:hAnsi="Helvetica" w:cs="Helvetica"/>
            <w:color w:val="FF0000"/>
            <w:sz w:val="21"/>
            <w:szCs w:val="21"/>
            <w:bdr w:val="none" w:sz="0" w:space="0" w:color="auto" w:frame="1"/>
            <w:lang w:eastAsia="sk-SK"/>
          </w:rPr>
          <w:delText>_______________________________________________________________</w:delText>
        </w:r>
      </w:del>
    </w:p>
    <w:p w:rsidR="008C1464" w:rsidRPr="008C1464" w:rsidRDefault="008C1464" w:rsidP="00241FD7">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8C1464">
        <w:rPr>
          <w:rFonts w:ascii="Helvetica" w:eastAsia="Times New Roman" w:hAnsi="Helvetica" w:cs="Helvetica"/>
          <w:color w:val="444444"/>
          <w:sz w:val="18"/>
          <w:szCs w:val="18"/>
          <w:lang w:eastAsia="sk-SK"/>
        </w:rPr>
        <w:t>87. What are three characteristics of multicast transmission? (Choose three.)</w:t>
      </w:r>
      <w:r>
        <w:rPr>
          <w:rFonts w:ascii="Helvetica" w:eastAsia="Times New Roman" w:hAnsi="Helvetica" w:cs="Helvetica"/>
          <w:color w:val="444444"/>
          <w:sz w:val="18"/>
          <w:szCs w:val="18"/>
          <w:lang w:eastAsia="sk-SK"/>
        </w:rPr>
        <w:br/>
      </w:r>
      <w:r w:rsidRPr="008C1464">
        <w:rPr>
          <w:rFonts w:ascii="Helvetica" w:eastAsia="Times New Roman" w:hAnsi="Helvetica" w:cs="Helvetica"/>
          <w:b/>
          <w:bCs/>
          <w:color w:val="FF0000"/>
          <w:sz w:val="18"/>
          <w:szCs w:val="18"/>
          <w:bdr w:val="none" w:sz="0" w:space="0" w:color="auto" w:frame="1"/>
          <w:lang w:eastAsia="sk-SK"/>
        </w:rPr>
        <w:t>A single packet can be sent to a group of hosts.</w:t>
      </w:r>
      <w:r w:rsidRPr="008C1464">
        <w:rPr>
          <w:rFonts w:ascii="Helvetica" w:eastAsia="Times New Roman" w:hAnsi="Helvetica" w:cs="Helvetica"/>
          <w:b/>
          <w:bCs/>
          <w:color w:val="FF0000"/>
          <w:sz w:val="18"/>
          <w:szCs w:val="18"/>
          <w:bdr w:val="none" w:sz="0" w:space="0" w:color="auto" w:frame="1"/>
          <w:lang w:eastAsia="sk-SK"/>
        </w:rPr>
        <w:br/>
        <w:t>Multicast messages map lower layer addresses to upper layer addresses.</w:t>
      </w:r>
      <w:r w:rsidRPr="008C1464">
        <w:rPr>
          <w:rFonts w:ascii="Helvetica" w:eastAsia="Times New Roman" w:hAnsi="Helvetica" w:cs="Helvetica"/>
          <w:b/>
          <w:bCs/>
          <w:color w:val="FF0000"/>
          <w:sz w:val="18"/>
          <w:szCs w:val="18"/>
          <w:bdr w:val="none" w:sz="0" w:space="0" w:color="auto" w:frame="1"/>
          <w:lang w:eastAsia="sk-SK"/>
        </w:rPr>
        <w:br/>
        <w:t>Multicast transmission can be used by routers to exchange routing information.</w:t>
      </w:r>
      <w:r w:rsidRPr="008C1464">
        <w:rPr>
          <w:rFonts w:ascii="Helvetica" w:eastAsia="Times New Roman" w:hAnsi="Helvetica" w:cs="Helvetica"/>
          <w:color w:val="444444"/>
          <w:sz w:val="18"/>
          <w:szCs w:val="18"/>
          <w:lang w:eastAsia="sk-SK"/>
        </w:rPr>
        <w:br/>
      </w:r>
      <w:del w:id="28" w:author="Unknown">
        <w:r w:rsidRPr="008C1464">
          <w:rPr>
            <w:rFonts w:ascii="Helvetica" w:eastAsia="Times New Roman" w:hAnsi="Helvetica" w:cs="Helvetica"/>
            <w:color w:val="FF0000"/>
            <w:sz w:val="18"/>
            <w:szCs w:val="18"/>
            <w:bdr w:val="none" w:sz="0" w:space="0" w:color="auto" w:frame="1"/>
            <w:lang w:eastAsia="sk-SK"/>
          </w:rPr>
          <w:delText>_______________________________________________________________</w:delText>
        </w:r>
      </w:del>
    </w:p>
    <w:p w:rsidR="008C1464" w:rsidRPr="008C1464" w:rsidRDefault="008C1464" w:rsidP="00241FD7">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8C1464">
        <w:rPr>
          <w:rFonts w:ascii="Helvetica" w:eastAsia="Times New Roman" w:hAnsi="Helvetica" w:cs="Helvetica"/>
          <w:color w:val="444444"/>
          <w:sz w:val="18"/>
          <w:szCs w:val="18"/>
          <w:lang w:eastAsia="sk-SK"/>
        </w:rPr>
        <w:t>88. At a minimum, which address is required on IPv6-enabled interfaces?</w:t>
      </w:r>
      <w:r w:rsidRPr="008C1464">
        <w:rPr>
          <w:rFonts w:ascii="Helvetica" w:eastAsia="Times New Roman" w:hAnsi="Helvetica" w:cs="Helvetica"/>
          <w:color w:val="444444"/>
          <w:sz w:val="18"/>
          <w:szCs w:val="18"/>
          <w:lang w:eastAsia="sk-SK"/>
        </w:rPr>
        <w:br/>
      </w:r>
      <w:r w:rsidRPr="008C1464">
        <w:rPr>
          <w:rFonts w:ascii="Helvetica" w:eastAsia="Times New Roman" w:hAnsi="Helvetica" w:cs="Helvetica"/>
          <w:b/>
          <w:bCs/>
          <w:color w:val="FF0000"/>
          <w:sz w:val="18"/>
          <w:szCs w:val="18"/>
          <w:bdr w:val="none" w:sz="0" w:space="0" w:color="auto" w:frame="1"/>
          <w:lang w:eastAsia="sk-SK"/>
        </w:rPr>
        <w:t>link-local</w:t>
      </w:r>
      <w:r w:rsidRPr="008C1464">
        <w:rPr>
          <w:rFonts w:ascii="Helvetica" w:eastAsia="Times New Roman" w:hAnsi="Helvetica" w:cs="Helvetica"/>
          <w:color w:val="444444"/>
          <w:sz w:val="18"/>
          <w:szCs w:val="18"/>
          <w:lang w:eastAsia="sk-SK"/>
        </w:rPr>
        <w:br/>
      </w:r>
      <w:del w:id="29" w:author="Unknown">
        <w:r w:rsidRPr="008C1464">
          <w:rPr>
            <w:rFonts w:ascii="Helvetica" w:eastAsia="Times New Roman" w:hAnsi="Helvetica" w:cs="Helvetica"/>
            <w:color w:val="FF0000"/>
            <w:sz w:val="18"/>
            <w:szCs w:val="18"/>
            <w:bdr w:val="none" w:sz="0" w:space="0" w:color="auto" w:frame="1"/>
            <w:lang w:eastAsia="sk-SK"/>
          </w:rPr>
          <w:delText>_______________________________________________________________</w:delText>
        </w:r>
      </w:del>
    </w:p>
    <w:p w:rsidR="008C1464" w:rsidRDefault="008C1464" w:rsidP="00241FD7">
      <w:pPr>
        <w:shd w:val="clear" w:color="auto" w:fill="FFFFFF"/>
        <w:spacing w:after="0" w:line="200" w:lineRule="atLeast"/>
        <w:textAlignment w:val="baseline"/>
        <w:rPr>
          <w:rFonts w:ascii="Helvetica" w:eastAsia="Times New Roman" w:hAnsi="Helvetica" w:cs="Helvetica"/>
          <w:b/>
          <w:bCs/>
          <w:color w:val="FF0000"/>
          <w:sz w:val="18"/>
          <w:szCs w:val="18"/>
          <w:bdr w:val="none" w:sz="0" w:space="0" w:color="auto" w:frame="1"/>
          <w:lang w:eastAsia="sk-SK"/>
        </w:rPr>
      </w:pPr>
      <w:r w:rsidRPr="008C1464">
        <w:rPr>
          <w:rFonts w:ascii="Helvetica" w:eastAsia="Times New Roman" w:hAnsi="Helvetica" w:cs="Helvetica"/>
          <w:color w:val="444444"/>
          <w:sz w:val="18"/>
          <w:szCs w:val="18"/>
          <w:lang w:eastAsia="sk-SK"/>
        </w:rPr>
        <w:t>89. Which frame forwarding method receives the entire frame and performs a CRC check to detect errors before forwarding the frame?</w:t>
      </w:r>
      <w:r w:rsidRPr="008C1464">
        <w:rPr>
          <w:rFonts w:ascii="Helvetica" w:eastAsia="Times New Roman" w:hAnsi="Helvetica" w:cs="Helvetica"/>
          <w:color w:val="444444"/>
          <w:sz w:val="18"/>
          <w:szCs w:val="18"/>
          <w:lang w:eastAsia="sk-SK"/>
        </w:rPr>
        <w:br/>
      </w:r>
      <w:r w:rsidRPr="008C1464">
        <w:rPr>
          <w:rFonts w:ascii="Helvetica" w:eastAsia="Times New Roman" w:hAnsi="Helvetica" w:cs="Helvetica"/>
          <w:b/>
          <w:bCs/>
          <w:color w:val="FF0000"/>
          <w:sz w:val="18"/>
          <w:szCs w:val="18"/>
          <w:bdr w:val="none" w:sz="0" w:space="0" w:color="auto" w:frame="1"/>
          <w:lang w:eastAsia="sk-SK"/>
        </w:rPr>
        <w:t>store-and-forward switching</w:t>
      </w:r>
    </w:p>
    <w:p w:rsidR="008C1464" w:rsidRPr="008C1464" w:rsidRDefault="008C1464" w:rsidP="00241FD7">
      <w:pPr>
        <w:shd w:val="clear" w:color="auto" w:fill="FFFFFF"/>
        <w:spacing w:after="0" w:line="200" w:lineRule="atLeast"/>
        <w:textAlignment w:val="baseline"/>
        <w:rPr>
          <w:rFonts w:ascii="Helvetica" w:eastAsia="Times New Roman" w:hAnsi="Helvetica" w:cs="Helvetica"/>
          <w:color w:val="444444"/>
          <w:sz w:val="18"/>
          <w:szCs w:val="18"/>
          <w:lang w:eastAsia="sk-SK"/>
        </w:rPr>
      </w:pPr>
    </w:p>
    <w:p w:rsidR="008C1464" w:rsidRPr="008C1464" w:rsidRDefault="008C1464" w:rsidP="00241FD7">
      <w:pPr>
        <w:shd w:val="clear" w:color="auto" w:fill="FFFFFF"/>
        <w:spacing w:after="0" w:line="200" w:lineRule="atLeast"/>
        <w:textAlignment w:val="baseline"/>
        <w:rPr>
          <w:rFonts w:ascii="Helvetica" w:eastAsia="Times New Roman" w:hAnsi="Helvetica" w:cs="Helvetica"/>
          <w:color w:val="444444"/>
          <w:sz w:val="18"/>
          <w:szCs w:val="18"/>
          <w:lang w:eastAsia="sk-SK"/>
        </w:rPr>
      </w:pPr>
      <w:r>
        <w:rPr>
          <w:rFonts w:ascii="Helvetica" w:eastAsia="Times New Roman" w:hAnsi="Helvetica" w:cs="Helvetica"/>
          <w:color w:val="444444"/>
          <w:sz w:val="18"/>
          <w:szCs w:val="18"/>
          <w:lang w:eastAsia="sk-SK"/>
        </w:rPr>
        <w:t>9</w:t>
      </w:r>
      <w:del w:id="30" w:author="Unknown">
        <w:r w:rsidRPr="008C1464">
          <w:rPr>
            <w:rFonts w:ascii="Helvetica" w:eastAsia="Times New Roman" w:hAnsi="Helvetica" w:cs="Helvetica"/>
            <w:color w:val="444444"/>
            <w:sz w:val="18"/>
            <w:szCs w:val="18"/>
            <w:lang w:eastAsia="sk-SK"/>
          </w:rPr>
          <w:delText>9</w:delText>
        </w:r>
      </w:del>
      <w:r>
        <w:rPr>
          <w:rFonts w:ascii="Helvetica" w:eastAsia="Times New Roman" w:hAnsi="Helvetica" w:cs="Helvetica"/>
          <w:color w:val="444444"/>
          <w:sz w:val="18"/>
          <w:szCs w:val="18"/>
          <w:lang w:eastAsia="sk-SK"/>
        </w:rPr>
        <w:t>0.</w:t>
      </w:r>
      <w:r w:rsidRPr="008C1464">
        <w:rPr>
          <w:rFonts w:ascii="Helvetica" w:eastAsia="Times New Roman" w:hAnsi="Helvetica" w:cs="Helvetica"/>
          <w:color w:val="444444"/>
          <w:sz w:val="18"/>
          <w:szCs w:val="18"/>
          <w:lang w:eastAsia="sk-SK"/>
        </w:rPr>
        <w:t>A company is expanding its business to other countries. All branch offices must remain connected to corporate headquarters at all times. Which network technology is required to support this requirement?</w:t>
      </w:r>
      <w:r w:rsidRPr="008C1464">
        <w:rPr>
          <w:rFonts w:ascii="Helvetica" w:eastAsia="Times New Roman" w:hAnsi="Helvetica" w:cs="Helvetica"/>
          <w:color w:val="444444"/>
          <w:sz w:val="18"/>
          <w:szCs w:val="18"/>
          <w:lang w:eastAsia="sk-SK"/>
        </w:rPr>
        <w:br/>
      </w:r>
      <w:r w:rsidRPr="008C1464">
        <w:rPr>
          <w:rFonts w:ascii="Helvetica" w:eastAsia="Times New Roman" w:hAnsi="Helvetica" w:cs="Helvetica"/>
          <w:b/>
          <w:bCs/>
          <w:color w:val="FF0000"/>
          <w:sz w:val="18"/>
          <w:szCs w:val="18"/>
          <w:bdr w:val="none" w:sz="0" w:space="0" w:color="auto" w:frame="1"/>
          <w:lang w:eastAsia="sk-SK"/>
        </w:rPr>
        <w:t>WAN</w:t>
      </w:r>
      <w:r w:rsidRPr="008C1464">
        <w:rPr>
          <w:rFonts w:ascii="Helvetica" w:eastAsia="Times New Roman" w:hAnsi="Helvetica" w:cs="Helvetica"/>
          <w:color w:val="444444"/>
          <w:sz w:val="18"/>
          <w:szCs w:val="18"/>
          <w:lang w:eastAsia="sk-SK"/>
        </w:rPr>
        <w:br/>
      </w:r>
      <w:del w:id="31" w:author="Unknown">
        <w:r w:rsidRPr="008C1464">
          <w:rPr>
            <w:rFonts w:ascii="Helvetica" w:eastAsia="Times New Roman" w:hAnsi="Helvetica" w:cs="Helvetica"/>
            <w:color w:val="FF0000"/>
            <w:sz w:val="18"/>
            <w:szCs w:val="18"/>
            <w:bdr w:val="none" w:sz="0" w:space="0" w:color="auto" w:frame="1"/>
            <w:lang w:eastAsia="sk-SK"/>
          </w:rPr>
          <w:delText>_____________________________________________________________</w:delText>
        </w:r>
      </w:del>
    </w:p>
    <w:p w:rsidR="008C1464" w:rsidRPr="008C1464" w:rsidRDefault="008C1464" w:rsidP="00241FD7">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8C1464">
        <w:rPr>
          <w:rFonts w:ascii="Helvetica" w:eastAsia="Times New Roman" w:hAnsi="Helvetica" w:cs="Helvetica"/>
          <w:color w:val="444444"/>
          <w:sz w:val="18"/>
          <w:szCs w:val="18"/>
          <w:lang w:eastAsia="sk-SK"/>
        </w:rPr>
        <w:t>Which connection provides a secure CLI session with encryption to a Cisco network device?</w:t>
      </w:r>
      <w:r>
        <w:rPr>
          <w:rFonts w:ascii="Helvetica" w:eastAsia="Times New Roman" w:hAnsi="Helvetica" w:cs="Helvetica"/>
          <w:color w:val="444444"/>
          <w:sz w:val="18"/>
          <w:szCs w:val="18"/>
          <w:lang w:eastAsia="sk-SK"/>
        </w:rPr>
        <w:br/>
      </w:r>
      <w:r w:rsidRPr="008C1464">
        <w:rPr>
          <w:rFonts w:ascii="Helvetica" w:eastAsia="Times New Roman" w:hAnsi="Helvetica" w:cs="Helvetica"/>
          <w:b/>
          <w:bCs/>
          <w:color w:val="FF0000"/>
          <w:sz w:val="18"/>
          <w:szCs w:val="18"/>
          <w:bdr w:val="none" w:sz="0" w:space="0" w:color="auto" w:frame="1"/>
          <w:lang w:eastAsia="sk-SK"/>
        </w:rPr>
        <w:t>an SSH connection</w:t>
      </w:r>
    </w:p>
    <w:p w:rsidR="00241FD7" w:rsidRDefault="008C1464" w:rsidP="00241FD7">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8C1464">
        <w:rPr>
          <w:rFonts w:ascii="Helvetica" w:eastAsia="Times New Roman" w:hAnsi="Helvetica" w:cs="Helvetica"/>
          <w:color w:val="444444"/>
          <w:sz w:val="18"/>
          <w:szCs w:val="18"/>
          <w:lang w:eastAsia="sk-SK"/>
        </w:rPr>
        <w:t> </w:t>
      </w:r>
    </w:p>
    <w:p w:rsidR="008C1464" w:rsidRPr="008C1464" w:rsidRDefault="008C1464" w:rsidP="00241FD7">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8C1464">
        <w:rPr>
          <w:rFonts w:ascii="Helvetica" w:eastAsia="Times New Roman" w:hAnsi="Helvetica" w:cs="Helvetica"/>
          <w:color w:val="444444"/>
          <w:sz w:val="18"/>
          <w:szCs w:val="18"/>
          <w:lang w:eastAsia="sk-SK"/>
        </w:rPr>
        <w:t>What function does pressing the Tab key have when entering a command in IOS?</w:t>
      </w:r>
      <w:r w:rsidRPr="008C1464">
        <w:rPr>
          <w:rFonts w:ascii="Helvetica" w:eastAsia="Times New Roman" w:hAnsi="Helvetica" w:cs="Helvetica"/>
          <w:color w:val="444444"/>
          <w:sz w:val="18"/>
          <w:szCs w:val="18"/>
          <w:lang w:eastAsia="sk-SK"/>
        </w:rPr>
        <w:br/>
      </w:r>
      <w:r w:rsidRPr="008C1464">
        <w:rPr>
          <w:rFonts w:ascii="Helvetica" w:eastAsia="Times New Roman" w:hAnsi="Helvetica" w:cs="Helvetica"/>
          <w:b/>
          <w:bCs/>
          <w:color w:val="FF0000"/>
          <w:sz w:val="18"/>
          <w:szCs w:val="18"/>
          <w:bdr w:val="none" w:sz="0" w:space="0" w:color="auto" w:frame="1"/>
          <w:lang w:eastAsia="sk-SK"/>
        </w:rPr>
        <w:t>It completes the remainder of a partially typed word in a command.</w:t>
      </w:r>
    </w:p>
    <w:p w:rsidR="00EC0D88" w:rsidRDefault="00EC0D88" w:rsidP="008C1464">
      <w:pPr>
        <w:spacing w:after="0" w:line="200" w:lineRule="atLeast"/>
        <w:rPr>
          <w:sz w:val="18"/>
          <w:szCs w:val="18"/>
        </w:rPr>
      </w:pPr>
    </w:p>
    <w:p w:rsidR="00241FD7" w:rsidRPr="00241FD7" w:rsidRDefault="00241FD7" w:rsidP="008C1464">
      <w:pPr>
        <w:spacing w:after="0" w:line="200" w:lineRule="atLeast"/>
        <w:rPr>
          <w:rFonts w:ascii="Helvetica" w:hAnsi="Helvetica" w:cs="Helvetica"/>
          <w:color w:val="444444"/>
          <w:sz w:val="18"/>
          <w:szCs w:val="18"/>
          <w:shd w:val="clear" w:color="auto" w:fill="FFFFFF"/>
        </w:rPr>
      </w:pPr>
      <w:r w:rsidRPr="00241FD7">
        <w:rPr>
          <w:rFonts w:ascii="Helvetica" w:hAnsi="Helvetica" w:cs="Helvetica"/>
          <w:color w:val="444444"/>
          <w:sz w:val="18"/>
          <w:szCs w:val="18"/>
          <w:shd w:val="clear" w:color="auto" w:fill="FFFFFF"/>
        </w:rPr>
        <w:t>Which IPv4 address can be pinged to test the internal TCP/IP operation of a host?</w:t>
      </w:r>
    </w:p>
    <w:p w:rsidR="00241FD7" w:rsidRDefault="00241FD7" w:rsidP="008C1464">
      <w:pPr>
        <w:spacing w:after="0" w:line="200" w:lineRule="atLeast"/>
        <w:rPr>
          <w:rStyle w:val="Siln"/>
          <w:rFonts w:ascii="Helvetica" w:hAnsi="Helvetica" w:cs="Helvetica"/>
          <w:color w:val="FF0000"/>
          <w:sz w:val="18"/>
          <w:szCs w:val="18"/>
          <w:bdr w:val="none" w:sz="0" w:space="0" w:color="auto" w:frame="1"/>
          <w:shd w:val="clear" w:color="auto" w:fill="FFFFFF"/>
        </w:rPr>
      </w:pPr>
      <w:r w:rsidRPr="00241FD7">
        <w:rPr>
          <w:rStyle w:val="Siln"/>
          <w:rFonts w:ascii="Helvetica" w:hAnsi="Helvetica" w:cs="Helvetica"/>
          <w:color w:val="FF0000"/>
          <w:sz w:val="18"/>
          <w:szCs w:val="18"/>
          <w:bdr w:val="none" w:sz="0" w:space="0" w:color="auto" w:frame="1"/>
          <w:shd w:val="clear" w:color="auto" w:fill="FFFFFF"/>
        </w:rPr>
        <w:t>127.0.0.1</w:t>
      </w:r>
    </w:p>
    <w:p w:rsidR="00241FD7" w:rsidRPr="00241FD7" w:rsidRDefault="00241FD7" w:rsidP="00241FD7">
      <w:pPr>
        <w:shd w:val="clear" w:color="auto" w:fill="FFFFFF"/>
        <w:spacing w:after="0" w:line="200" w:lineRule="atLeast"/>
        <w:textAlignment w:val="baseline"/>
        <w:rPr>
          <w:rFonts w:ascii="Helvetica" w:eastAsia="Times New Roman" w:hAnsi="Helvetica" w:cs="Helvetica"/>
          <w:color w:val="444444"/>
          <w:sz w:val="18"/>
          <w:szCs w:val="18"/>
          <w:lang w:eastAsia="sk-SK"/>
        </w:rPr>
      </w:pPr>
      <w:del w:id="32" w:author="Unknown">
        <w:r w:rsidRPr="00241FD7">
          <w:rPr>
            <w:rFonts w:ascii="Helvetica" w:eastAsia="Times New Roman" w:hAnsi="Helvetica" w:cs="Helvetica"/>
            <w:color w:val="FF0000"/>
            <w:sz w:val="18"/>
            <w:szCs w:val="18"/>
            <w:bdr w:val="none" w:sz="0" w:space="0" w:color="auto" w:frame="1"/>
            <w:lang w:eastAsia="sk-SK"/>
          </w:rPr>
          <w:delText>_______________________________________________________________</w:delText>
        </w:r>
      </w:del>
    </w:p>
    <w:p w:rsidR="00241FD7" w:rsidRPr="00241FD7" w:rsidRDefault="00241FD7" w:rsidP="00241FD7">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241FD7">
        <w:rPr>
          <w:rFonts w:ascii="Helvetica" w:eastAsia="Times New Roman" w:hAnsi="Helvetica" w:cs="Helvetica"/>
          <w:color w:val="444444"/>
          <w:sz w:val="18"/>
          <w:szCs w:val="18"/>
          <w:lang w:eastAsia="sk-SK"/>
        </w:rPr>
        <w:t>99.</w:t>
      </w:r>
      <w:r w:rsidRPr="00241FD7">
        <w:rPr>
          <w:rFonts w:ascii="Helvetica" w:eastAsia="Times New Roman" w:hAnsi="Helvetica" w:cs="Helvetica"/>
          <w:color w:val="444444"/>
          <w:sz w:val="18"/>
          <w:szCs w:val="18"/>
          <w:lang w:eastAsia="sk-SK"/>
        </w:rPr>
        <w:br/>
        <w:t>How many bits make up the single IPv6 hextet :10CD:?</w:t>
      </w:r>
    </w:p>
    <w:p w:rsidR="00241FD7" w:rsidRPr="00241FD7" w:rsidRDefault="00241FD7" w:rsidP="00241FD7">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241FD7">
        <w:rPr>
          <w:rFonts w:ascii="Helvetica" w:eastAsia="Times New Roman" w:hAnsi="Helvetica" w:cs="Helvetica"/>
          <w:color w:val="444444"/>
          <w:sz w:val="18"/>
          <w:szCs w:val="18"/>
          <w:lang w:eastAsia="sk-SK"/>
        </w:rPr>
        <w:t>4</w:t>
      </w:r>
      <w:r w:rsidRPr="00241FD7">
        <w:rPr>
          <w:rFonts w:ascii="Helvetica" w:eastAsia="Times New Roman" w:hAnsi="Helvetica" w:cs="Helvetica"/>
          <w:color w:val="444444"/>
          <w:sz w:val="18"/>
          <w:szCs w:val="18"/>
          <w:lang w:eastAsia="sk-SK"/>
        </w:rPr>
        <w:br/>
        <w:t>8</w:t>
      </w:r>
      <w:r w:rsidRPr="00241FD7">
        <w:rPr>
          <w:rFonts w:ascii="Helvetica" w:eastAsia="Times New Roman" w:hAnsi="Helvetica" w:cs="Helvetica"/>
          <w:color w:val="444444"/>
          <w:sz w:val="18"/>
          <w:szCs w:val="18"/>
          <w:lang w:eastAsia="sk-SK"/>
        </w:rPr>
        <w:br/>
        <w:t>16</w:t>
      </w:r>
      <w:r w:rsidRPr="00241FD7">
        <w:rPr>
          <w:rFonts w:ascii="Helvetica" w:eastAsia="Times New Roman" w:hAnsi="Helvetica" w:cs="Helvetica"/>
          <w:color w:val="444444"/>
          <w:sz w:val="18"/>
          <w:szCs w:val="18"/>
          <w:lang w:eastAsia="sk-SK"/>
        </w:rPr>
        <w:br/>
        <w:t>32</w:t>
      </w:r>
      <w:r w:rsidRPr="00241FD7">
        <w:rPr>
          <w:rFonts w:ascii="Helvetica" w:eastAsia="Times New Roman" w:hAnsi="Helvetica" w:cs="Helvetica"/>
          <w:color w:val="444444"/>
          <w:sz w:val="18"/>
          <w:szCs w:val="18"/>
          <w:lang w:eastAsia="sk-SK"/>
        </w:rPr>
        <w:br/>
      </w:r>
      <w:del w:id="33" w:author="Unknown">
        <w:r w:rsidRPr="00241FD7">
          <w:rPr>
            <w:rFonts w:ascii="Helvetica" w:eastAsia="Times New Roman" w:hAnsi="Helvetica" w:cs="Helvetica"/>
            <w:color w:val="FF0000"/>
            <w:sz w:val="18"/>
            <w:szCs w:val="18"/>
            <w:bdr w:val="none" w:sz="0" w:space="0" w:color="auto" w:frame="1"/>
            <w:lang w:eastAsia="sk-SK"/>
          </w:rPr>
          <w:delText>_______________________________________________________________</w:delText>
        </w:r>
      </w:del>
    </w:p>
    <w:p w:rsidR="00241FD7" w:rsidRPr="00241FD7" w:rsidRDefault="00241FD7" w:rsidP="00241FD7">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241FD7">
        <w:rPr>
          <w:rFonts w:ascii="Helvetica" w:eastAsia="Times New Roman" w:hAnsi="Helvetica" w:cs="Helvetica"/>
          <w:color w:val="444444"/>
          <w:sz w:val="18"/>
          <w:szCs w:val="18"/>
          <w:lang w:eastAsia="sk-SK"/>
        </w:rPr>
        <w:t>100.</w:t>
      </w:r>
      <w:r w:rsidRPr="00241FD7">
        <w:rPr>
          <w:rFonts w:ascii="Helvetica" w:eastAsia="Times New Roman" w:hAnsi="Helvetica" w:cs="Helvetica"/>
          <w:color w:val="444444"/>
          <w:sz w:val="18"/>
          <w:szCs w:val="18"/>
          <w:lang w:eastAsia="sk-SK"/>
        </w:rPr>
        <w:br/>
        <w:t>Which group of IPv6 addresses cannot be allocated as a host source address?​</w:t>
      </w:r>
    </w:p>
    <w:p w:rsidR="00241FD7" w:rsidRPr="00241FD7" w:rsidRDefault="00241FD7" w:rsidP="00241FD7">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241FD7">
        <w:rPr>
          <w:rFonts w:ascii="Helvetica" w:eastAsia="Times New Roman" w:hAnsi="Helvetica" w:cs="Helvetica"/>
          <w:color w:val="444444"/>
          <w:sz w:val="18"/>
          <w:szCs w:val="18"/>
          <w:lang w:eastAsia="sk-SK"/>
        </w:rPr>
        <w:t>FEC0::/10​</w:t>
      </w:r>
      <w:r w:rsidRPr="00241FD7">
        <w:rPr>
          <w:rFonts w:ascii="Helvetica" w:eastAsia="Times New Roman" w:hAnsi="Helvetica" w:cs="Helvetica"/>
          <w:color w:val="444444"/>
          <w:sz w:val="18"/>
          <w:szCs w:val="18"/>
          <w:lang w:eastAsia="sk-SK"/>
        </w:rPr>
        <w:br/>
        <w:t>FDFF::/7​</w:t>
      </w:r>
      <w:r w:rsidRPr="00241FD7">
        <w:rPr>
          <w:rFonts w:ascii="Helvetica" w:eastAsia="Times New Roman" w:hAnsi="Helvetica" w:cs="Helvetica"/>
          <w:color w:val="444444"/>
          <w:sz w:val="18"/>
          <w:szCs w:val="18"/>
          <w:lang w:eastAsia="sk-SK"/>
        </w:rPr>
        <w:br/>
        <w:t>FEBF::/10​</w:t>
      </w:r>
      <w:r w:rsidRPr="00241FD7">
        <w:rPr>
          <w:rFonts w:ascii="Helvetica" w:eastAsia="Times New Roman" w:hAnsi="Helvetica" w:cs="Helvetica"/>
          <w:color w:val="444444"/>
          <w:sz w:val="18"/>
          <w:szCs w:val="18"/>
          <w:lang w:eastAsia="sk-SK"/>
        </w:rPr>
        <w:br/>
        <w:t>FF00::/8</w:t>
      </w:r>
    </w:p>
    <w:p w:rsidR="00241FD7" w:rsidRDefault="00241FD7" w:rsidP="008C1464">
      <w:pPr>
        <w:spacing w:after="0" w:line="200" w:lineRule="atLeast"/>
        <w:rPr>
          <w:sz w:val="18"/>
          <w:szCs w:val="18"/>
        </w:rPr>
      </w:pPr>
    </w:p>
    <w:p w:rsidR="00241FD7" w:rsidRPr="00241FD7" w:rsidRDefault="00241FD7" w:rsidP="00241FD7">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241FD7">
        <w:rPr>
          <w:rFonts w:ascii="Helvetica" w:eastAsia="Times New Roman" w:hAnsi="Helvetica" w:cs="Helvetica"/>
          <w:color w:val="444444"/>
          <w:sz w:val="18"/>
          <w:szCs w:val="18"/>
          <w:lang w:eastAsia="sk-SK"/>
        </w:rPr>
        <w:t>A network administrator needs to monitor network traffic to and from servers in a data center. Which features of an IP addressing scheme should be applied to these devices?</w:t>
      </w:r>
    </w:p>
    <w:p w:rsidR="00241FD7" w:rsidRPr="00241FD7" w:rsidRDefault="00241FD7" w:rsidP="00241FD7">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241FD7">
        <w:rPr>
          <w:rFonts w:ascii="Helvetica" w:eastAsia="Times New Roman" w:hAnsi="Helvetica" w:cs="Helvetica"/>
          <w:b/>
          <w:bCs/>
          <w:color w:val="FF0000"/>
          <w:sz w:val="18"/>
          <w:szCs w:val="18"/>
          <w:bdr w:val="none" w:sz="0" w:space="0" w:color="auto" w:frame="1"/>
          <w:lang w:eastAsia="sk-SK"/>
        </w:rPr>
        <w:t>predictable static IP addresses for easier identification</w:t>
      </w:r>
    </w:p>
    <w:p w:rsidR="00241FD7" w:rsidRDefault="00241FD7" w:rsidP="008C1464">
      <w:pPr>
        <w:spacing w:after="0" w:line="200" w:lineRule="atLeast"/>
        <w:rPr>
          <w:sz w:val="18"/>
          <w:szCs w:val="18"/>
        </w:rPr>
      </w:pPr>
    </w:p>
    <w:p w:rsidR="00241FD7" w:rsidRPr="00241FD7" w:rsidRDefault="00241FD7"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241FD7">
        <w:rPr>
          <w:rFonts w:ascii="Helvetica" w:eastAsia="Times New Roman" w:hAnsi="Helvetica" w:cs="Helvetica"/>
          <w:color w:val="444444"/>
          <w:sz w:val="18"/>
          <w:szCs w:val="18"/>
          <w:lang w:eastAsia="sk-SK"/>
        </w:rPr>
        <w:t>When is a dial-up connection used to connect to an ISP?</w:t>
      </w:r>
    </w:p>
    <w:p w:rsidR="00241FD7" w:rsidRPr="00241FD7" w:rsidRDefault="00241FD7"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3631FC">
        <w:rPr>
          <w:rFonts w:ascii="Helvetica" w:eastAsia="Times New Roman" w:hAnsi="Helvetica" w:cs="Helvetica"/>
          <w:b/>
          <w:bCs/>
          <w:color w:val="FF0000"/>
          <w:sz w:val="18"/>
          <w:szCs w:val="18"/>
          <w:bdr w:val="none" w:sz="0" w:space="0" w:color="auto" w:frame="1"/>
          <w:lang w:eastAsia="sk-SK"/>
        </w:rPr>
        <w:t>when a regular telephone line is used</w:t>
      </w:r>
    </w:p>
    <w:p w:rsidR="00241FD7" w:rsidRPr="003631FC" w:rsidRDefault="00241FD7" w:rsidP="003631FC">
      <w:pPr>
        <w:spacing w:after="0" w:line="200" w:lineRule="atLeast"/>
        <w:rPr>
          <w:sz w:val="18"/>
          <w:szCs w:val="18"/>
        </w:rPr>
      </w:pPr>
    </w:p>
    <w:p w:rsidR="003631FC" w:rsidRPr="003631FC" w:rsidRDefault="003631FC"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3631FC">
        <w:rPr>
          <w:rFonts w:ascii="Helvetica" w:eastAsia="Times New Roman" w:hAnsi="Helvetica" w:cs="Helvetica"/>
          <w:color w:val="444444"/>
          <w:sz w:val="18"/>
          <w:szCs w:val="18"/>
          <w:lang w:eastAsia="sk-SK"/>
        </w:rPr>
        <w:t>On a school network, students are surfing the web, searching the library database, and attending an audio conference with their sister school in Japan. If network traffic is prioritized with QoS, how will the traffic be classified from highest priority to lowest priority?</w:t>
      </w:r>
    </w:p>
    <w:p w:rsidR="003631FC" w:rsidRPr="003631FC" w:rsidRDefault="003631FC"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3631FC">
        <w:rPr>
          <w:rFonts w:ascii="Helvetica" w:eastAsia="Times New Roman" w:hAnsi="Helvetica" w:cs="Helvetica"/>
          <w:b/>
          <w:bCs/>
          <w:color w:val="FF0000"/>
          <w:sz w:val="18"/>
          <w:szCs w:val="18"/>
          <w:bdr w:val="none" w:sz="0" w:space="0" w:color="auto" w:frame="1"/>
          <w:lang w:eastAsia="sk-SK"/>
        </w:rPr>
        <w:t>audio conference, database, HTTP</w:t>
      </w:r>
    </w:p>
    <w:p w:rsidR="003631FC" w:rsidRDefault="003631FC" w:rsidP="008C1464">
      <w:pPr>
        <w:spacing w:after="0" w:line="200" w:lineRule="atLeast"/>
        <w:rPr>
          <w:sz w:val="18"/>
          <w:szCs w:val="18"/>
        </w:rPr>
      </w:pPr>
    </w:p>
    <w:p w:rsidR="003631FC" w:rsidRPr="003631FC" w:rsidRDefault="003631FC"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3631FC">
        <w:rPr>
          <w:rFonts w:ascii="Helvetica" w:eastAsia="Times New Roman" w:hAnsi="Helvetica" w:cs="Helvetica"/>
          <w:color w:val="444444"/>
          <w:sz w:val="18"/>
          <w:szCs w:val="18"/>
          <w:lang w:eastAsia="sk-SK"/>
        </w:rPr>
        <w:t> During normal operation, from which location do most Cisco routers run the IOS?</w:t>
      </w:r>
      <w:r w:rsidRPr="003631FC">
        <w:rPr>
          <w:rFonts w:ascii="Helvetica" w:eastAsia="Times New Roman" w:hAnsi="Helvetica" w:cs="Helvetica"/>
          <w:color w:val="444444"/>
          <w:sz w:val="18"/>
          <w:szCs w:val="18"/>
          <w:lang w:eastAsia="sk-SK"/>
        </w:rPr>
        <w:br/>
      </w:r>
      <w:r w:rsidRPr="003631FC">
        <w:rPr>
          <w:rFonts w:ascii="Helvetica" w:eastAsia="Times New Roman" w:hAnsi="Helvetica" w:cs="Helvetica"/>
          <w:b/>
          <w:bCs/>
          <w:color w:val="FF0000"/>
          <w:sz w:val="18"/>
          <w:szCs w:val="18"/>
          <w:bdr w:val="none" w:sz="0" w:space="0" w:color="auto" w:frame="1"/>
          <w:lang w:eastAsia="sk-SK"/>
        </w:rPr>
        <w:t>RAM</w:t>
      </w:r>
      <w:r w:rsidRPr="003631FC">
        <w:rPr>
          <w:rFonts w:ascii="Helvetica" w:eastAsia="Times New Roman" w:hAnsi="Helvetica" w:cs="Helvetica"/>
          <w:color w:val="444444"/>
          <w:sz w:val="18"/>
          <w:szCs w:val="18"/>
          <w:lang w:eastAsia="sk-SK"/>
        </w:rPr>
        <w:br/>
      </w:r>
      <w:del w:id="34" w:author="Unknown">
        <w:r w:rsidRPr="003631FC">
          <w:rPr>
            <w:rFonts w:ascii="Helvetica" w:eastAsia="Times New Roman" w:hAnsi="Helvetica" w:cs="Helvetica"/>
            <w:color w:val="FF0000"/>
            <w:sz w:val="18"/>
            <w:szCs w:val="18"/>
            <w:bdr w:val="none" w:sz="0" w:space="0" w:color="auto" w:frame="1"/>
            <w:lang w:eastAsia="sk-SK"/>
          </w:rPr>
          <w:delText>_______________________________________________________________</w:delText>
        </w:r>
      </w:del>
    </w:p>
    <w:p w:rsidR="003631FC" w:rsidRPr="003631FC" w:rsidRDefault="003631FC"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3631FC">
        <w:rPr>
          <w:rFonts w:ascii="Helvetica" w:eastAsia="Times New Roman" w:hAnsi="Helvetica" w:cs="Helvetica"/>
          <w:color w:val="444444"/>
          <w:sz w:val="18"/>
          <w:szCs w:val="18"/>
          <w:lang w:eastAsia="sk-SK"/>
        </w:rPr>
        <w:t>108. Which keys act as a hot key combination that is used to interrupt an IOS process?</w:t>
      </w:r>
    </w:p>
    <w:p w:rsidR="003631FC" w:rsidRPr="003631FC" w:rsidRDefault="003631FC"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3631FC">
        <w:rPr>
          <w:rFonts w:ascii="Helvetica" w:eastAsia="Times New Roman" w:hAnsi="Helvetica" w:cs="Helvetica"/>
          <w:b/>
          <w:bCs/>
          <w:color w:val="FF0000"/>
          <w:sz w:val="18"/>
          <w:szCs w:val="18"/>
          <w:bdr w:val="none" w:sz="0" w:space="0" w:color="auto" w:frame="1"/>
          <w:lang w:eastAsia="sk-SK"/>
        </w:rPr>
        <w:t>Ctrl-Shift-6</w:t>
      </w:r>
      <w:r w:rsidRPr="003631FC">
        <w:rPr>
          <w:rFonts w:ascii="Helvetica" w:eastAsia="Times New Roman" w:hAnsi="Helvetica" w:cs="Helvetica"/>
          <w:color w:val="444444"/>
          <w:sz w:val="18"/>
          <w:szCs w:val="18"/>
          <w:lang w:eastAsia="sk-SK"/>
        </w:rPr>
        <w:br/>
      </w:r>
      <w:del w:id="35" w:author="Unknown">
        <w:r w:rsidRPr="003631FC">
          <w:rPr>
            <w:rFonts w:ascii="Helvetica" w:eastAsia="Times New Roman" w:hAnsi="Helvetica" w:cs="Helvetica"/>
            <w:color w:val="FF0000"/>
            <w:sz w:val="18"/>
            <w:szCs w:val="18"/>
            <w:bdr w:val="none" w:sz="0" w:space="0" w:color="auto" w:frame="1"/>
            <w:lang w:eastAsia="sk-SK"/>
          </w:rPr>
          <w:delText>_______________________________________________________________</w:delText>
        </w:r>
      </w:del>
    </w:p>
    <w:p w:rsidR="003631FC" w:rsidRPr="003631FC" w:rsidRDefault="003631FC"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3631FC">
        <w:rPr>
          <w:rFonts w:ascii="Helvetica" w:eastAsia="Times New Roman" w:hAnsi="Helvetica" w:cs="Helvetica"/>
          <w:color w:val="444444"/>
          <w:sz w:val="18"/>
          <w:szCs w:val="18"/>
          <w:lang w:eastAsia="sk-SK"/>
        </w:rPr>
        <w:t>109. After making configuration changes on a Cisco switch, a network administrator issues a copy running-config startup-config command. What is the result of issuing this command?</w:t>
      </w:r>
    </w:p>
    <w:p w:rsidR="003631FC" w:rsidRPr="003631FC" w:rsidRDefault="003631FC"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3631FC">
        <w:rPr>
          <w:rFonts w:ascii="Helvetica" w:eastAsia="Times New Roman" w:hAnsi="Helvetica" w:cs="Helvetica"/>
          <w:b/>
          <w:bCs/>
          <w:color w:val="FF0000"/>
          <w:sz w:val="18"/>
          <w:szCs w:val="18"/>
          <w:bdr w:val="none" w:sz="0" w:space="0" w:color="auto" w:frame="1"/>
          <w:lang w:eastAsia="sk-SK"/>
        </w:rPr>
        <w:t>The new configuration will be loaded if the switch is restarted.</w:t>
      </w:r>
      <w:r w:rsidRPr="003631FC">
        <w:rPr>
          <w:rFonts w:ascii="Helvetica" w:eastAsia="Times New Roman" w:hAnsi="Helvetica" w:cs="Helvetica"/>
          <w:color w:val="444444"/>
          <w:sz w:val="18"/>
          <w:szCs w:val="18"/>
          <w:lang w:eastAsia="sk-SK"/>
        </w:rPr>
        <w:br/>
      </w:r>
    </w:p>
    <w:p w:rsidR="003631FC" w:rsidRDefault="003631FC" w:rsidP="008C1464">
      <w:pPr>
        <w:spacing w:after="0" w:line="200" w:lineRule="atLeast"/>
        <w:rPr>
          <w:rStyle w:val="Siln"/>
          <w:rFonts w:ascii="Helvetica" w:hAnsi="Helvetica" w:cs="Helvetica"/>
          <w:color w:val="FF0000"/>
          <w:sz w:val="18"/>
          <w:szCs w:val="18"/>
          <w:bdr w:val="none" w:sz="0" w:space="0" w:color="auto" w:frame="1"/>
          <w:shd w:val="clear" w:color="auto" w:fill="FFFFFF"/>
        </w:rPr>
      </w:pPr>
      <w:r w:rsidRPr="003631FC">
        <w:rPr>
          <w:rFonts w:ascii="Helvetica" w:hAnsi="Helvetica" w:cs="Helvetica"/>
          <w:color w:val="444444"/>
          <w:sz w:val="18"/>
          <w:szCs w:val="18"/>
          <w:shd w:val="clear" w:color="auto" w:fill="FFFFFF"/>
        </w:rPr>
        <w:t>Which characteristics describe fiber optic cable? (Choose two.)</w:t>
      </w:r>
      <w:r w:rsidRPr="003631FC">
        <w:rPr>
          <w:rFonts w:ascii="Helvetica" w:hAnsi="Helvetica" w:cs="Helvetica"/>
          <w:color w:val="444444"/>
          <w:sz w:val="18"/>
          <w:szCs w:val="18"/>
        </w:rPr>
        <w:br/>
      </w:r>
      <w:r w:rsidRPr="003631FC">
        <w:rPr>
          <w:rStyle w:val="Siln"/>
          <w:rFonts w:ascii="Helvetica" w:hAnsi="Helvetica" w:cs="Helvetica"/>
          <w:color w:val="FF0000"/>
          <w:sz w:val="18"/>
          <w:szCs w:val="18"/>
          <w:bdr w:val="none" w:sz="0" w:space="0" w:color="auto" w:frame="1"/>
          <w:shd w:val="clear" w:color="auto" w:fill="FFFFFF"/>
        </w:rPr>
        <w:t>It is not affected by EMI or RFI.</w:t>
      </w:r>
      <w:r w:rsidRPr="003631FC">
        <w:rPr>
          <w:rFonts w:ascii="Helvetica" w:hAnsi="Helvetica" w:cs="Helvetica"/>
          <w:color w:val="444444"/>
          <w:sz w:val="18"/>
          <w:szCs w:val="18"/>
        </w:rPr>
        <w:br/>
      </w:r>
      <w:r w:rsidRPr="003631FC">
        <w:rPr>
          <w:rStyle w:val="Siln"/>
          <w:rFonts w:ascii="Helvetica" w:hAnsi="Helvetica" w:cs="Helvetica"/>
          <w:color w:val="FF0000"/>
          <w:sz w:val="18"/>
          <w:szCs w:val="18"/>
          <w:bdr w:val="none" w:sz="0" w:space="0" w:color="auto" w:frame="1"/>
          <w:shd w:val="clear" w:color="auto" w:fill="FFFFFF"/>
        </w:rPr>
        <w:t>It is the most expensive type of LAN cabling.</w:t>
      </w:r>
    </w:p>
    <w:p w:rsidR="003631FC" w:rsidRDefault="003631FC" w:rsidP="008C1464">
      <w:pPr>
        <w:spacing w:after="0" w:line="200" w:lineRule="atLeast"/>
        <w:rPr>
          <w:rStyle w:val="Siln"/>
          <w:rFonts w:ascii="Helvetica" w:hAnsi="Helvetica" w:cs="Helvetica"/>
          <w:color w:val="FF0000"/>
          <w:sz w:val="18"/>
          <w:szCs w:val="18"/>
          <w:bdr w:val="none" w:sz="0" w:space="0" w:color="auto" w:frame="1"/>
          <w:shd w:val="clear" w:color="auto" w:fill="FFFFFF"/>
        </w:rPr>
      </w:pPr>
    </w:p>
    <w:p w:rsidR="003631FC" w:rsidRPr="003631FC" w:rsidRDefault="003631FC"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3631FC">
        <w:rPr>
          <w:rFonts w:ascii="Helvetica" w:eastAsia="Times New Roman" w:hAnsi="Helvetica" w:cs="Helvetica"/>
          <w:color w:val="444444"/>
          <w:sz w:val="18"/>
          <w:szCs w:val="18"/>
          <w:lang w:eastAsia="sk-SK"/>
        </w:rPr>
        <w:t>What are two features of a physical, star network topology? (Choose two.)</w:t>
      </w:r>
    </w:p>
    <w:p w:rsidR="003631FC" w:rsidRPr="003631FC" w:rsidRDefault="003631FC"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3631FC">
        <w:rPr>
          <w:rFonts w:ascii="Helvetica" w:eastAsia="Times New Roman" w:hAnsi="Helvetica" w:cs="Helvetica"/>
          <w:b/>
          <w:bCs/>
          <w:color w:val="FF0000"/>
          <w:sz w:val="18"/>
          <w:szCs w:val="18"/>
          <w:bdr w:val="none" w:sz="0" w:space="0" w:color="auto" w:frame="1"/>
          <w:lang w:eastAsia="sk-SK"/>
        </w:rPr>
        <w:t>It is straightforward to troubleshoot.</w:t>
      </w:r>
      <w:r w:rsidRPr="003631FC">
        <w:rPr>
          <w:rFonts w:ascii="Helvetica" w:eastAsia="Times New Roman" w:hAnsi="Helvetica" w:cs="Helvetica"/>
          <w:color w:val="444444"/>
          <w:sz w:val="18"/>
          <w:szCs w:val="18"/>
          <w:lang w:eastAsia="sk-SK"/>
        </w:rPr>
        <w:br/>
      </w:r>
      <w:r w:rsidRPr="003631FC">
        <w:rPr>
          <w:rFonts w:ascii="Helvetica" w:eastAsia="Times New Roman" w:hAnsi="Helvetica" w:cs="Helvetica"/>
          <w:b/>
          <w:bCs/>
          <w:color w:val="FF0000"/>
          <w:sz w:val="18"/>
          <w:szCs w:val="18"/>
          <w:bdr w:val="none" w:sz="0" w:space="0" w:color="auto" w:frame="1"/>
          <w:lang w:eastAsia="sk-SK"/>
        </w:rPr>
        <w:t>It is easy to add and remove end devices.</w:t>
      </w:r>
    </w:p>
    <w:p w:rsidR="003631FC" w:rsidRDefault="003631FC" w:rsidP="008C1464">
      <w:pPr>
        <w:spacing w:after="0" w:line="200" w:lineRule="atLeast"/>
        <w:rPr>
          <w:sz w:val="18"/>
          <w:szCs w:val="18"/>
        </w:rPr>
      </w:pPr>
    </w:p>
    <w:p w:rsidR="003631FC" w:rsidRPr="003631FC" w:rsidRDefault="003631FC"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3631FC">
        <w:rPr>
          <w:rFonts w:ascii="Helvetica" w:eastAsia="Times New Roman" w:hAnsi="Helvetica" w:cs="Helvetica"/>
          <w:color w:val="444444"/>
          <w:sz w:val="18"/>
          <w:szCs w:val="18"/>
          <w:lang w:eastAsia="sk-SK"/>
        </w:rPr>
        <w:t>Which switching method has the lowest level of latency?</w:t>
      </w:r>
    </w:p>
    <w:p w:rsidR="003631FC" w:rsidRPr="003631FC" w:rsidRDefault="003631FC"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3631FC">
        <w:rPr>
          <w:rFonts w:ascii="Helvetica" w:eastAsia="Times New Roman" w:hAnsi="Helvetica" w:cs="Helvetica"/>
          <w:b/>
          <w:bCs/>
          <w:color w:val="FF0000"/>
          <w:sz w:val="18"/>
          <w:szCs w:val="18"/>
          <w:bdr w:val="none" w:sz="0" w:space="0" w:color="auto" w:frame="1"/>
          <w:lang w:eastAsia="sk-SK"/>
        </w:rPr>
        <w:t>fast-forward</w:t>
      </w:r>
      <w:r w:rsidRPr="003631FC">
        <w:rPr>
          <w:rFonts w:ascii="Helvetica" w:eastAsia="Times New Roman" w:hAnsi="Helvetica" w:cs="Helvetica"/>
          <w:color w:val="444444"/>
          <w:sz w:val="18"/>
          <w:szCs w:val="18"/>
          <w:lang w:eastAsia="sk-SK"/>
        </w:rPr>
        <w:br/>
      </w:r>
      <w:del w:id="36" w:author="Unknown">
        <w:r w:rsidRPr="003631FC">
          <w:rPr>
            <w:rFonts w:ascii="Helvetica" w:eastAsia="Times New Roman" w:hAnsi="Helvetica" w:cs="Helvetica"/>
            <w:color w:val="FF0000"/>
            <w:sz w:val="18"/>
            <w:szCs w:val="18"/>
            <w:bdr w:val="none" w:sz="0" w:space="0" w:color="auto" w:frame="1"/>
            <w:lang w:eastAsia="sk-SK"/>
          </w:rPr>
          <w:delText>_______________________________________________________________</w:delText>
        </w:r>
      </w:del>
    </w:p>
    <w:p w:rsidR="003631FC" w:rsidRPr="003631FC" w:rsidRDefault="003631FC"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3631FC">
        <w:rPr>
          <w:rFonts w:ascii="Helvetica" w:eastAsia="Times New Roman" w:hAnsi="Helvetica" w:cs="Helvetica"/>
          <w:color w:val="444444"/>
          <w:sz w:val="18"/>
          <w:szCs w:val="18"/>
          <w:lang w:eastAsia="sk-SK"/>
        </w:rPr>
        <w:t>116. Which two statements describe the functions or characteristics of ROM in a router? (Choose two.)</w:t>
      </w:r>
    </w:p>
    <w:p w:rsidR="003631FC" w:rsidRPr="003631FC" w:rsidRDefault="003631FC"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3631FC">
        <w:rPr>
          <w:rFonts w:ascii="Helvetica" w:eastAsia="Times New Roman" w:hAnsi="Helvetica" w:cs="Helvetica"/>
          <w:b/>
          <w:bCs/>
          <w:color w:val="FF0000"/>
          <w:sz w:val="18"/>
          <w:szCs w:val="18"/>
          <w:bdr w:val="none" w:sz="0" w:space="0" w:color="auto" w:frame="1"/>
          <w:lang w:eastAsia="sk-SK"/>
        </w:rPr>
        <w:t>maintains instructions for POST diagnostics</w:t>
      </w:r>
      <w:r w:rsidRPr="003631FC">
        <w:rPr>
          <w:rFonts w:ascii="Helvetica" w:eastAsia="Times New Roman" w:hAnsi="Helvetica" w:cs="Helvetica"/>
          <w:color w:val="444444"/>
          <w:sz w:val="18"/>
          <w:szCs w:val="18"/>
          <w:lang w:eastAsia="sk-SK"/>
        </w:rPr>
        <w:br/>
      </w:r>
      <w:r w:rsidRPr="003631FC">
        <w:rPr>
          <w:rFonts w:ascii="Helvetica" w:eastAsia="Times New Roman" w:hAnsi="Helvetica" w:cs="Helvetica"/>
          <w:b/>
          <w:bCs/>
          <w:color w:val="FF0000"/>
          <w:sz w:val="18"/>
          <w:szCs w:val="18"/>
          <w:bdr w:val="none" w:sz="0" w:space="0" w:color="auto" w:frame="1"/>
          <w:lang w:eastAsia="sk-SK"/>
        </w:rPr>
        <w:t>stores bootstrap program</w:t>
      </w:r>
      <w:r w:rsidRPr="003631FC">
        <w:rPr>
          <w:rFonts w:ascii="Helvetica" w:eastAsia="Times New Roman" w:hAnsi="Helvetica" w:cs="Helvetica"/>
          <w:color w:val="444444"/>
          <w:sz w:val="18"/>
          <w:szCs w:val="18"/>
          <w:lang w:eastAsia="sk-SK"/>
        </w:rPr>
        <w:br/>
      </w:r>
      <w:del w:id="37" w:author="Unknown">
        <w:r w:rsidRPr="003631FC">
          <w:rPr>
            <w:rFonts w:ascii="Helvetica" w:eastAsia="Times New Roman" w:hAnsi="Helvetica" w:cs="Helvetica"/>
            <w:color w:val="FF0000"/>
            <w:sz w:val="18"/>
            <w:szCs w:val="18"/>
            <w:bdr w:val="none" w:sz="0" w:space="0" w:color="auto" w:frame="1"/>
            <w:lang w:eastAsia="sk-SK"/>
          </w:rPr>
          <w:delText>_______________________________________________________________</w:delText>
        </w:r>
      </w:del>
    </w:p>
    <w:p w:rsidR="003631FC" w:rsidRPr="003631FC" w:rsidRDefault="003631FC"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3631FC">
        <w:rPr>
          <w:rFonts w:ascii="Helvetica" w:eastAsia="Times New Roman" w:hAnsi="Helvetica" w:cs="Helvetica"/>
          <w:color w:val="444444"/>
          <w:sz w:val="18"/>
          <w:szCs w:val="18"/>
          <w:lang w:eastAsia="sk-SK"/>
        </w:rPr>
        <w:t>117. Which statement describes a characteristic of the Cisco router management ports?</w:t>
      </w:r>
    </w:p>
    <w:p w:rsidR="003631FC" w:rsidRPr="003631FC" w:rsidRDefault="003631FC"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3631FC">
        <w:rPr>
          <w:rFonts w:ascii="Helvetica" w:eastAsia="Times New Roman" w:hAnsi="Helvetica" w:cs="Helvetica"/>
          <w:b/>
          <w:bCs/>
          <w:color w:val="FF0000"/>
          <w:sz w:val="18"/>
          <w:szCs w:val="18"/>
          <w:bdr w:val="none" w:sz="0" w:space="0" w:color="auto" w:frame="1"/>
          <w:lang w:eastAsia="sk-SK"/>
        </w:rPr>
        <w:t>A console port is not used for packet forwarding.</w:t>
      </w:r>
      <w:r w:rsidRPr="003631FC">
        <w:rPr>
          <w:rFonts w:ascii="Helvetica" w:eastAsia="Times New Roman" w:hAnsi="Helvetica" w:cs="Helvetica"/>
          <w:color w:val="444444"/>
          <w:sz w:val="18"/>
          <w:szCs w:val="18"/>
          <w:lang w:eastAsia="sk-SK"/>
        </w:rPr>
        <w:br/>
      </w:r>
      <w:del w:id="38" w:author="Unknown">
        <w:r w:rsidRPr="003631FC">
          <w:rPr>
            <w:rFonts w:ascii="Helvetica" w:eastAsia="Times New Roman" w:hAnsi="Helvetica" w:cs="Helvetica"/>
            <w:color w:val="FF0000"/>
            <w:sz w:val="18"/>
            <w:szCs w:val="18"/>
            <w:bdr w:val="none" w:sz="0" w:space="0" w:color="auto" w:frame="1"/>
            <w:lang w:eastAsia="sk-SK"/>
          </w:rPr>
          <w:delText>_______________________________________________________________</w:delText>
        </w:r>
      </w:del>
    </w:p>
    <w:p w:rsidR="003631FC" w:rsidRPr="003631FC" w:rsidRDefault="003631FC"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3631FC">
        <w:rPr>
          <w:rFonts w:ascii="Helvetica" w:eastAsia="Times New Roman" w:hAnsi="Helvetica" w:cs="Helvetica"/>
          <w:color w:val="444444"/>
          <w:sz w:val="18"/>
          <w:szCs w:val="18"/>
          <w:lang w:eastAsia="sk-SK"/>
        </w:rPr>
        <w:t>118. What is the dotted decimal representation of the IPv4 address 11001011.00000000.01110001.11010011?</w:t>
      </w:r>
    </w:p>
    <w:p w:rsidR="003631FC" w:rsidRPr="003631FC" w:rsidRDefault="003631FC"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3631FC">
        <w:rPr>
          <w:rFonts w:ascii="Helvetica" w:eastAsia="Times New Roman" w:hAnsi="Helvetica" w:cs="Helvetica"/>
          <w:b/>
          <w:bCs/>
          <w:color w:val="FF0000"/>
          <w:sz w:val="18"/>
          <w:szCs w:val="18"/>
          <w:bdr w:val="none" w:sz="0" w:space="0" w:color="auto" w:frame="1"/>
          <w:lang w:eastAsia="sk-SK"/>
        </w:rPr>
        <w:t>203.0.113.211</w:t>
      </w:r>
      <w:r w:rsidRPr="003631FC">
        <w:rPr>
          <w:rFonts w:ascii="Helvetica" w:eastAsia="Times New Roman" w:hAnsi="Helvetica" w:cs="Helvetica"/>
          <w:color w:val="444444"/>
          <w:sz w:val="18"/>
          <w:szCs w:val="18"/>
          <w:lang w:eastAsia="sk-SK"/>
        </w:rPr>
        <w:br/>
      </w:r>
      <w:del w:id="39" w:author="Unknown">
        <w:r w:rsidRPr="003631FC">
          <w:rPr>
            <w:rFonts w:ascii="Helvetica" w:eastAsia="Times New Roman" w:hAnsi="Helvetica" w:cs="Helvetica"/>
            <w:color w:val="FF0000"/>
            <w:sz w:val="18"/>
            <w:szCs w:val="18"/>
            <w:bdr w:val="none" w:sz="0" w:space="0" w:color="auto" w:frame="1"/>
            <w:lang w:eastAsia="sk-SK"/>
          </w:rPr>
          <w:delText>_______________________________________________________________</w:delText>
        </w:r>
      </w:del>
    </w:p>
    <w:p w:rsidR="003631FC" w:rsidRPr="003631FC" w:rsidRDefault="003631FC"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3631FC">
        <w:rPr>
          <w:rFonts w:ascii="Helvetica" w:eastAsia="Times New Roman" w:hAnsi="Helvetica" w:cs="Helvetica"/>
          <w:color w:val="444444"/>
          <w:sz w:val="18"/>
          <w:szCs w:val="18"/>
          <w:lang w:eastAsia="sk-SK"/>
        </w:rPr>
        <w:t>120. What types of addresses make up the majority of addresses within the /8 block IPv4 bit space?</w:t>
      </w:r>
    </w:p>
    <w:p w:rsidR="003631FC" w:rsidRPr="003631FC" w:rsidRDefault="003631FC"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3631FC">
        <w:rPr>
          <w:rFonts w:ascii="Helvetica" w:eastAsia="Times New Roman" w:hAnsi="Helvetica" w:cs="Helvetica"/>
          <w:b/>
          <w:bCs/>
          <w:color w:val="FF0000"/>
          <w:sz w:val="18"/>
          <w:szCs w:val="18"/>
          <w:bdr w:val="none" w:sz="0" w:space="0" w:color="auto" w:frame="1"/>
          <w:lang w:eastAsia="sk-SK"/>
        </w:rPr>
        <w:t>public addresses</w:t>
      </w:r>
      <w:r w:rsidRPr="003631FC">
        <w:rPr>
          <w:rFonts w:ascii="Helvetica" w:eastAsia="Times New Roman" w:hAnsi="Helvetica" w:cs="Helvetica"/>
          <w:color w:val="444444"/>
          <w:sz w:val="18"/>
          <w:szCs w:val="18"/>
          <w:lang w:eastAsia="sk-SK"/>
        </w:rPr>
        <w:br/>
      </w:r>
    </w:p>
    <w:p w:rsidR="003631FC" w:rsidRPr="003631FC" w:rsidRDefault="003631FC"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3631FC">
        <w:rPr>
          <w:rFonts w:ascii="Helvetica" w:eastAsia="Times New Roman" w:hAnsi="Helvetica" w:cs="Helvetica"/>
          <w:color w:val="444444"/>
          <w:sz w:val="18"/>
          <w:szCs w:val="18"/>
          <w:lang w:eastAsia="sk-SK"/>
        </w:rPr>
        <w:t> A company has a network address of 192.168.1.64 with a subnet mask of 255.255.255.192. The company wants to create two subnetworks that would contain 10 hosts and 18 hosts respectively. Which two networks would achieve that? (Choose two.)</w:t>
      </w:r>
    </w:p>
    <w:p w:rsidR="003631FC" w:rsidRPr="003631FC" w:rsidRDefault="003631FC"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3631FC">
        <w:rPr>
          <w:rFonts w:ascii="Helvetica" w:eastAsia="Times New Roman" w:hAnsi="Helvetica" w:cs="Helvetica"/>
          <w:b/>
          <w:bCs/>
          <w:color w:val="FF0000"/>
          <w:sz w:val="18"/>
          <w:szCs w:val="18"/>
          <w:bdr w:val="none" w:sz="0" w:space="0" w:color="auto" w:frame="1"/>
          <w:lang w:eastAsia="sk-SK"/>
        </w:rPr>
        <w:t>192.168.1.64/27</w:t>
      </w:r>
      <w:r w:rsidRPr="003631FC">
        <w:rPr>
          <w:rFonts w:ascii="Helvetica" w:eastAsia="Times New Roman" w:hAnsi="Helvetica" w:cs="Helvetica"/>
          <w:color w:val="444444"/>
          <w:sz w:val="18"/>
          <w:szCs w:val="18"/>
          <w:lang w:eastAsia="sk-SK"/>
        </w:rPr>
        <w:br/>
      </w:r>
      <w:r w:rsidRPr="003631FC">
        <w:rPr>
          <w:rFonts w:ascii="Helvetica" w:eastAsia="Times New Roman" w:hAnsi="Helvetica" w:cs="Helvetica"/>
          <w:b/>
          <w:bCs/>
          <w:color w:val="FF0000"/>
          <w:sz w:val="18"/>
          <w:szCs w:val="18"/>
          <w:bdr w:val="none" w:sz="0" w:space="0" w:color="auto" w:frame="1"/>
          <w:lang w:eastAsia="sk-SK"/>
        </w:rPr>
        <w:t>192.168.1.96/28</w:t>
      </w:r>
    </w:p>
    <w:p w:rsidR="003631FC" w:rsidRDefault="003631FC" w:rsidP="008C1464">
      <w:pPr>
        <w:spacing w:after="0" w:line="200" w:lineRule="atLeast"/>
        <w:rPr>
          <w:sz w:val="18"/>
          <w:szCs w:val="18"/>
        </w:rPr>
      </w:pPr>
    </w:p>
    <w:p w:rsidR="003631FC" w:rsidRPr="003631FC" w:rsidRDefault="003631FC"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3631FC">
        <w:rPr>
          <w:rFonts w:ascii="Helvetica" w:eastAsia="Times New Roman" w:hAnsi="Helvetica" w:cs="Helvetica"/>
          <w:color w:val="444444"/>
          <w:sz w:val="18"/>
          <w:szCs w:val="18"/>
          <w:lang w:eastAsia="sk-SK"/>
        </w:rPr>
        <w:t>In a network that uses IPv4, what prefix would best fit a subnet containing 100 hosts?</w:t>
      </w:r>
    </w:p>
    <w:p w:rsidR="003631FC" w:rsidRPr="003631FC" w:rsidRDefault="003631FC"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3631FC">
        <w:rPr>
          <w:rFonts w:ascii="Helvetica" w:eastAsia="Times New Roman" w:hAnsi="Helvetica" w:cs="Helvetica"/>
          <w:b/>
          <w:bCs/>
          <w:color w:val="FF0000"/>
          <w:sz w:val="18"/>
          <w:szCs w:val="18"/>
          <w:bdr w:val="none" w:sz="0" w:space="0" w:color="auto" w:frame="1"/>
          <w:lang w:eastAsia="sk-SK"/>
        </w:rPr>
        <w:t>/25</w:t>
      </w:r>
      <w:r w:rsidRPr="003631FC">
        <w:rPr>
          <w:rFonts w:ascii="Helvetica" w:eastAsia="Times New Roman" w:hAnsi="Helvetica" w:cs="Helvetica"/>
          <w:color w:val="444444"/>
          <w:sz w:val="18"/>
          <w:szCs w:val="18"/>
          <w:lang w:eastAsia="sk-SK"/>
        </w:rPr>
        <w:br/>
      </w:r>
      <w:del w:id="40" w:author="Unknown">
        <w:r w:rsidRPr="003631FC">
          <w:rPr>
            <w:rFonts w:ascii="Helvetica" w:eastAsia="Times New Roman" w:hAnsi="Helvetica" w:cs="Helvetica"/>
            <w:color w:val="FF0000"/>
            <w:sz w:val="18"/>
            <w:szCs w:val="18"/>
            <w:bdr w:val="none" w:sz="0" w:space="0" w:color="auto" w:frame="1"/>
            <w:lang w:eastAsia="sk-SK"/>
          </w:rPr>
          <w:delText>_______________________________________________________________</w:delText>
        </w:r>
      </w:del>
    </w:p>
    <w:p w:rsidR="003631FC" w:rsidRPr="003631FC" w:rsidRDefault="003631FC"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3631FC">
        <w:rPr>
          <w:rFonts w:ascii="Helvetica" w:eastAsia="Times New Roman" w:hAnsi="Helvetica" w:cs="Helvetica"/>
          <w:color w:val="444444"/>
          <w:sz w:val="18"/>
          <w:szCs w:val="18"/>
          <w:lang w:eastAsia="sk-SK"/>
        </w:rPr>
        <w:t>124. Which protocol supports rapid delivery of streaming media?</w:t>
      </w:r>
    </w:p>
    <w:p w:rsidR="003631FC" w:rsidRPr="003631FC" w:rsidRDefault="003631FC"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3631FC">
        <w:rPr>
          <w:rFonts w:ascii="Helvetica" w:eastAsia="Times New Roman" w:hAnsi="Helvetica" w:cs="Helvetica"/>
          <w:b/>
          <w:bCs/>
          <w:color w:val="FF0000"/>
          <w:sz w:val="18"/>
          <w:szCs w:val="18"/>
          <w:bdr w:val="none" w:sz="0" w:space="0" w:color="auto" w:frame="1"/>
          <w:lang w:eastAsia="sk-SK"/>
        </w:rPr>
        <w:t>Real-Time Transport Protocol</w:t>
      </w:r>
      <w:r w:rsidRPr="003631FC">
        <w:rPr>
          <w:rFonts w:ascii="Helvetica" w:eastAsia="Times New Roman" w:hAnsi="Helvetica" w:cs="Helvetica"/>
          <w:color w:val="444444"/>
          <w:sz w:val="18"/>
          <w:szCs w:val="18"/>
          <w:lang w:eastAsia="sk-SK"/>
        </w:rPr>
        <w:br/>
      </w:r>
      <w:del w:id="41" w:author="Unknown">
        <w:r w:rsidRPr="003631FC">
          <w:rPr>
            <w:rFonts w:ascii="Helvetica" w:eastAsia="Times New Roman" w:hAnsi="Helvetica" w:cs="Helvetica"/>
            <w:color w:val="FF0000"/>
            <w:sz w:val="18"/>
            <w:szCs w:val="18"/>
            <w:bdr w:val="none" w:sz="0" w:space="0" w:color="auto" w:frame="1"/>
            <w:lang w:eastAsia="sk-SK"/>
          </w:rPr>
          <w:delText>_______________________________________________________________</w:delText>
        </w:r>
      </w:del>
    </w:p>
    <w:p w:rsidR="003631FC" w:rsidRPr="003631FC" w:rsidRDefault="003631FC"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3631FC">
        <w:rPr>
          <w:rFonts w:ascii="Helvetica" w:eastAsia="Times New Roman" w:hAnsi="Helvetica" w:cs="Helvetica"/>
          <w:color w:val="444444"/>
          <w:sz w:val="18"/>
          <w:szCs w:val="18"/>
          <w:lang w:eastAsia="sk-SK"/>
        </w:rPr>
        <w:t>125. Why would a network administrator use the tracert utility?</w:t>
      </w:r>
    </w:p>
    <w:p w:rsidR="003631FC" w:rsidRPr="003631FC" w:rsidRDefault="003631FC"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del w:id="42" w:author="Unknown">
        <w:r w:rsidRPr="003631FC">
          <w:rPr>
            <w:rFonts w:ascii="Helvetica" w:eastAsia="Times New Roman" w:hAnsi="Helvetica" w:cs="Helvetica"/>
            <w:color w:val="444444"/>
            <w:sz w:val="18"/>
            <w:szCs w:val="18"/>
            <w:lang w:eastAsia="sk-SK"/>
          </w:rPr>
          <w:delText>t</w:delText>
        </w:r>
      </w:del>
      <w:r w:rsidRPr="003631FC">
        <w:rPr>
          <w:rFonts w:ascii="Helvetica" w:eastAsia="Times New Roman" w:hAnsi="Helvetica" w:cs="Helvetica"/>
          <w:b/>
          <w:bCs/>
          <w:color w:val="FF0000"/>
          <w:sz w:val="18"/>
          <w:szCs w:val="18"/>
          <w:bdr w:val="none" w:sz="0" w:space="0" w:color="auto" w:frame="1"/>
          <w:lang w:eastAsia="sk-SK"/>
        </w:rPr>
        <w:t>to identify where a packet was lost or delayed on a network</w:t>
      </w:r>
      <w:r w:rsidRPr="003631FC">
        <w:rPr>
          <w:rFonts w:ascii="Helvetica" w:eastAsia="Times New Roman" w:hAnsi="Helvetica" w:cs="Helvetica"/>
          <w:color w:val="444444"/>
          <w:sz w:val="18"/>
          <w:szCs w:val="18"/>
          <w:lang w:eastAsia="sk-SK"/>
        </w:rPr>
        <w:br/>
      </w:r>
      <w:del w:id="43" w:author="Unknown">
        <w:r w:rsidRPr="003631FC">
          <w:rPr>
            <w:rFonts w:ascii="Helvetica" w:eastAsia="Times New Roman" w:hAnsi="Helvetica" w:cs="Helvetica"/>
            <w:color w:val="FF0000"/>
            <w:sz w:val="18"/>
            <w:szCs w:val="18"/>
            <w:bdr w:val="none" w:sz="0" w:space="0" w:color="auto" w:frame="1"/>
            <w:lang w:eastAsia="sk-SK"/>
          </w:rPr>
          <w:delText>_______________________________________________________________</w:delText>
        </w:r>
      </w:del>
    </w:p>
    <w:p w:rsidR="003631FC" w:rsidRPr="003631FC" w:rsidRDefault="003631FC"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3631FC">
        <w:rPr>
          <w:rFonts w:ascii="Helvetica" w:eastAsia="Times New Roman" w:hAnsi="Helvetica" w:cs="Helvetica"/>
          <w:color w:val="444444"/>
          <w:sz w:val="18"/>
          <w:szCs w:val="18"/>
          <w:lang w:eastAsia="sk-SK"/>
        </w:rPr>
        <w:t>126. Which WLAN security protocol generates a new dynamic key each time a client establishes a connection with the AP?</w:t>
      </w:r>
    </w:p>
    <w:p w:rsidR="003631FC" w:rsidRPr="003631FC" w:rsidRDefault="003631FC"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3631FC">
        <w:rPr>
          <w:rFonts w:ascii="Helvetica" w:eastAsia="Times New Roman" w:hAnsi="Helvetica" w:cs="Helvetica"/>
          <w:b/>
          <w:bCs/>
          <w:color w:val="FF0000"/>
          <w:sz w:val="18"/>
          <w:szCs w:val="18"/>
          <w:bdr w:val="none" w:sz="0" w:space="0" w:color="auto" w:frame="1"/>
          <w:lang w:eastAsia="sk-SK"/>
        </w:rPr>
        <w:t>WPA</w:t>
      </w:r>
      <w:r w:rsidRPr="003631FC">
        <w:rPr>
          <w:rFonts w:ascii="Helvetica" w:eastAsia="Times New Roman" w:hAnsi="Helvetica" w:cs="Helvetica"/>
          <w:color w:val="444444"/>
          <w:sz w:val="18"/>
          <w:szCs w:val="18"/>
          <w:lang w:eastAsia="sk-SK"/>
        </w:rPr>
        <w:br/>
      </w:r>
      <w:del w:id="44" w:author="Unknown">
        <w:r w:rsidRPr="003631FC">
          <w:rPr>
            <w:rFonts w:ascii="Helvetica" w:eastAsia="Times New Roman" w:hAnsi="Helvetica" w:cs="Helvetica"/>
            <w:color w:val="FF0000"/>
            <w:sz w:val="18"/>
            <w:szCs w:val="18"/>
            <w:bdr w:val="none" w:sz="0" w:space="0" w:color="auto" w:frame="1"/>
            <w:lang w:eastAsia="sk-SK"/>
          </w:rPr>
          <w:delText>_______________________________________________________________</w:delText>
        </w:r>
      </w:del>
    </w:p>
    <w:p w:rsidR="003631FC" w:rsidRPr="003631FC" w:rsidRDefault="003631FC"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3631FC">
        <w:rPr>
          <w:rFonts w:ascii="Helvetica" w:eastAsia="Times New Roman" w:hAnsi="Helvetica" w:cs="Helvetica"/>
          <w:color w:val="444444"/>
          <w:sz w:val="18"/>
          <w:szCs w:val="18"/>
          <w:lang w:eastAsia="sk-SK"/>
        </w:rPr>
        <w:t>127. Fill in the blank.</w:t>
      </w:r>
      <w:r w:rsidRPr="003631FC">
        <w:rPr>
          <w:rFonts w:ascii="Helvetica" w:eastAsia="Times New Roman" w:hAnsi="Helvetica" w:cs="Helvetica"/>
          <w:color w:val="444444"/>
          <w:sz w:val="18"/>
          <w:szCs w:val="18"/>
          <w:lang w:eastAsia="sk-SK"/>
        </w:rPr>
        <w:br/>
        <w:t>Point-to-point communications where both devices can transmit and receive on the medium at the same time are known as </w:t>
      </w:r>
      <w:r w:rsidRPr="003631FC">
        <w:rPr>
          <w:rFonts w:ascii="Helvetica" w:eastAsia="Times New Roman" w:hAnsi="Helvetica" w:cs="Helvetica"/>
          <w:b/>
          <w:bCs/>
          <w:color w:val="FF0000"/>
          <w:sz w:val="18"/>
          <w:szCs w:val="18"/>
          <w:bdr w:val="none" w:sz="0" w:space="0" w:color="auto" w:frame="1"/>
          <w:lang w:eastAsia="sk-SK"/>
        </w:rPr>
        <w:t>full-duplex</w:t>
      </w:r>
      <w:r w:rsidRPr="003631FC">
        <w:rPr>
          <w:rFonts w:ascii="Helvetica" w:eastAsia="Times New Roman" w:hAnsi="Helvetica" w:cs="Helvetica"/>
          <w:color w:val="444444"/>
          <w:sz w:val="18"/>
          <w:szCs w:val="18"/>
          <w:lang w:eastAsia="sk-SK"/>
        </w:rPr>
        <w:t>.</w:t>
      </w:r>
    </w:p>
    <w:p w:rsidR="003631FC" w:rsidRDefault="003631FC" w:rsidP="008C1464">
      <w:pPr>
        <w:spacing w:after="0" w:line="200" w:lineRule="atLeast"/>
        <w:rPr>
          <w:sz w:val="18"/>
          <w:szCs w:val="18"/>
        </w:rPr>
      </w:pPr>
    </w:p>
    <w:p w:rsidR="003631FC" w:rsidRDefault="003631FC" w:rsidP="008C1464">
      <w:pPr>
        <w:spacing w:after="0" w:line="200" w:lineRule="atLeast"/>
        <w:rPr>
          <w:sz w:val="18"/>
          <w:szCs w:val="18"/>
        </w:rPr>
      </w:pPr>
      <w:r>
        <w:rPr>
          <w:noProof/>
          <w:lang w:eastAsia="sk-SK"/>
        </w:rPr>
        <w:drawing>
          <wp:inline distT="0" distB="0" distL="0" distR="0">
            <wp:extent cx="2977979" cy="2504661"/>
            <wp:effectExtent l="0" t="0" r="0" b="0"/>
            <wp:docPr id="34" name="Obrázok 34"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06438" cy="2528597"/>
                    </a:xfrm>
                    <a:prstGeom prst="rect">
                      <a:avLst/>
                    </a:prstGeom>
                    <a:noFill/>
                    <a:ln>
                      <a:noFill/>
                    </a:ln>
                  </pic:spPr>
                </pic:pic>
              </a:graphicData>
            </a:graphic>
          </wp:inline>
        </w:drawing>
      </w:r>
    </w:p>
    <w:p w:rsidR="003631FC" w:rsidRDefault="003631FC" w:rsidP="008C1464">
      <w:pPr>
        <w:spacing w:after="0" w:line="200" w:lineRule="atLeast"/>
        <w:rPr>
          <w:sz w:val="18"/>
          <w:szCs w:val="18"/>
        </w:rPr>
      </w:pPr>
    </w:p>
    <w:p w:rsidR="003631FC" w:rsidRPr="003631FC" w:rsidRDefault="003631FC"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3631FC">
        <w:rPr>
          <w:rFonts w:ascii="Helvetica" w:eastAsia="Times New Roman" w:hAnsi="Helvetica" w:cs="Helvetica"/>
          <w:color w:val="444444"/>
          <w:sz w:val="18"/>
          <w:szCs w:val="18"/>
          <w:lang w:eastAsia="sk-SK"/>
        </w:rPr>
        <w:t>A host is accessing a Telnet server on a remote network. Which three functions are performed by intermediary network devices during this conversation? (Choose three.)</w:t>
      </w:r>
    </w:p>
    <w:p w:rsidR="003631FC" w:rsidRPr="003631FC" w:rsidRDefault="0013711D"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Pr>
          <w:rFonts w:ascii="Helvetica" w:eastAsia="Times New Roman" w:hAnsi="Helvetica" w:cs="Helvetica"/>
          <w:b/>
          <w:bCs/>
          <w:color w:val="FF0000"/>
          <w:sz w:val="18"/>
          <w:szCs w:val="18"/>
          <w:bdr w:val="none" w:sz="0" w:space="0" w:color="auto" w:frame="1"/>
          <w:lang w:eastAsia="sk-SK"/>
        </w:rPr>
        <w:t>r</w:t>
      </w:r>
      <w:del w:id="45" w:author="Unknown">
        <w:r w:rsidR="003631FC" w:rsidRPr="003631FC">
          <w:rPr>
            <w:rFonts w:ascii="Helvetica" w:eastAsia="Times New Roman" w:hAnsi="Helvetica" w:cs="Helvetica"/>
            <w:b/>
            <w:bCs/>
            <w:color w:val="FF0000"/>
            <w:sz w:val="18"/>
            <w:szCs w:val="18"/>
            <w:bdr w:val="none" w:sz="0" w:space="0" w:color="auto" w:frame="1"/>
            <w:lang w:eastAsia="sk-SK"/>
          </w:rPr>
          <w:delText>r</w:delText>
        </w:r>
      </w:del>
      <w:r w:rsidR="003631FC" w:rsidRPr="003631FC">
        <w:rPr>
          <w:rFonts w:ascii="Helvetica" w:eastAsia="Times New Roman" w:hAnsi="Helvetica" w:cs="Helvetica"/>
          <w:b/>
          <w:bCs/>
          <w:color w:val="FF0000"/>
          <w:sz w:val="18"/>
          <w:szCs w:val="18"/>
          <w:bdr w:val="none" w:sz="0" w:space="0" w:color="auto" w:frame="1"/>
          <w:lang w:eastAsia="sk-SK"/>
        </w:rPr>
        <w:t>egenerating data signals</w:t>
      </w:r>
      <w:r w:rsidR="003631FC" w:rsidRPr="003631FC">
        <w:rPr>
          <w:rFonts w:ascii="Helvetica" w:eastAsia="Times New Roman" w:hAnsi="Helvetica" w:cs="Helvetica"/>
          <w:color w:val="444444"/>
          <w:sz w:val="18"/>
          <w:szCs w:val="18"/>
          <w:lang w:eastAsia="sk-SK"/>
        </w:rPr>
        <w:br/>
      </w:r>
      <w:r w:rsidR="003631FC" w:rsidRPr="003631FC">
        <w:rPr>
          <w:rFonts w:ascii="Helvetica" w:eastAsia="Times New Roman" w:hAnsi="Helvetica" w:cs="Helvetica"/>
          <w:b/>
          <w:bCs/>
          <w:color w:val="FF0000"/>
          <w:sz w:val="18"/>
          <w:szCs w:val="18"/>
          <w:bdr w:val="none" w:sz="0" w:space="0" w:color="auto" w:frame="1"/>
          <w:lang w:eastAsia="sk-SK"/>
        </w:rPr>
        <w:t>applying security settings to control the flow of data</w:t>
      </w:r>
      <w:r w:rsidR="003631FC" w:rsidRPr="003631FC">
        <w:rPr>
          <w:rFonts w:ascii="Helvetica" w:eastAsia="Times New Roman" w:hAnsi="Helvetica" w:cs="Helvetica"/>
          <w:b/>
          <w:bCs/>
          <w:color w:val="FF0000"/>
          <w:sz w:val="18"/>
          <w:szCs w:val="18"/>
          <w:bdr w:val="none" w:sz="0" w:space="0" w:color="auto" w:frame="1"/>
          <w:lang w:eastAsia="sk-SK"/>
        </w:rPr>
        <w:br/>
        <w:t>notifying other devices when errors occur</w:t>
      </w:r>
      <w:r w:rsidR="003631FC" w:rsidRPr="003631FC">
        <w:rPr>
          <w:rFonts w:ascii="Helvetica" w:eastAsia="Times New Roman" w:hAnsi="Helvetica" w:cs="Helvetica"/>
          <w:color w:val="444444"/>
          <w:sz w:val="18"/>
          <w:szCs w:val="18"/>
          <w:lang w:eastAsia="sk-SK"/>
        </w:rPr>
        <w:br/>
      </w:r>
      <w:del w:id="46" w:author="Unknown">
        <w:r w:rsidR="003631FC" w:rsidRPr="003631FC">
          <w:rPr>
            <w:rFonts w:ascii="Helvetica" w:eastAsia="Times New Roman" w:hAnsi="Helvetica" w:cs="Helvetica"/>
            <w:color w:val="FF0000"/>
            <w:sz w:val="18"/>
            <w:szCs w:val="18"/>
            <w:bdr w:val="none" w:sz="0" w:space="0" w:color="auto" w:frame="1"/>
            <w:lang w:eastAsia="sk-SK"/>
          </w:rPr>
          <w:delText>_______________________________________________________________</w:delText>
        </w:r>
      </w:del>
    </w:p>
    <w:p w:rsidR="003631FC" w:rsidRPr="003631FC" w:rsidRDefault="003631FC"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3631FC">
        <w:rPr>
          <w:rFonts w:ascii="Helvetica" w:eastAsia="Times New Roman" w:hAnsi="Helvetica" w:cs="Helvetica"/>
          <w:color w:val="444444"/>
          <w:sz w:val="18"/>
          <w:szCs w:val="18"/>
          <w:lang w:eastAsia="sk-SK"/>
        </w:rPr>
        <w:t>131. A network administrator is making changes to the configuration of a router. After making the changes and verifying the results, the administrator issues the copy running-config startup-config command. What will happen after this command executes?</w:t>
      </w:r>
    </w:p>
    <w:p w:rsidR="003631FC" w:rsidRPr="003631FC" w:rsidRDefault="0013711D"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Pr>
          <w:rFonts w:ascii="Helvetica" w:eastAsia="Times New Roman" w:hAnsi="Helvetica" w:cs="Helvetica"/>
          <w:b/>
          <w:bCs/>
          <w:color w:val="FF0000"/>
          <w:sz w:val="18"/>
          <w:szCs w:val="18"/>
          <w:bdr w:val="none" w:sz="0" w:space="0" w:color="auto" w:frame="1"/>
          <w:lang w:eastAsia="sk-SK"/>
        </w:rPr>
        <w:t>T</w:t>
      </w:r>
      <w:del w:id="47" w:author="Unknown">
        <w:r w:rsidR="003631FC" w:rsidRPr="003631FC">
          <w:rPr>
            <w:rFonts w:ascii="Helvetica" w:eastAsia="Times New Roman" w:hAnsi="Helvetica" w:cs="Helvetica"/>
            <w:b/>
            <w:bCs/>
            <w:color w:val="FF0000"/>
            <w:sz w:val="18"/>
            <w:szCs w:val="18"/>
            <w:bdr w:val="none" w:sz="0" w:space="0" w:color="auto" w:frame="1"/>
            <w:lang w:eastAsia="sk-SK"/>
          </w:rPr>
          <w:delText>T</w:delText>
        </w:r>
      </w:del>
      <w:r w:rsidR="003631FC" w:rsidRPr="003631FC">
        <w:rPr>
          <w:rFonts w:ascii="Helvetica" w:eastAsia="Times New Roman" w:hAnsi="Helvetica" w:cs="Helvetica"/>
          <w:b/>
          <w:bCs/>
          <w:color w:val="FF0000"/>
          <w:sz w:val="18"/>
          <w:szCs w:val="18"/>
          <w:bdr w:val="none" w:sz="0" w:space="0" w:color="auto" w:frame="1"/>
          <w:lang w:eastAsia="sk-SK"/>
        </w:rPr>
        <w:t>he configuration will be copied to flash.</w:t>
      </w:r>
      <w:r w:rsidR="003631FC" w:rsidRPr="003631FC">
        <w:rPr>
          <w:rFonts w:ascii="Helvetica" w:eastAsia="Times New Roman" w:hAnsi="Helvetica" w:cs="Helvetica"/>
          <w:color w:val="444444"/>
          <w:sz w:val="18"/>
          <w:szCs w:val="18"/>
          <w:lang w:eastAsia="sk-SK"/>
        </w:rPr>
        <w:br/>
      </w:r>
      <w:del w:id="48" w:author="Unknown">
        <w:r w:rsidR="003631FC" w:rsidRPr="003631FC">
          <w:rPr>
            <w:rFonts w:ascii="Helvetica" w:eastAsia="Times New Roman" w:hAnsi="Helvetica" w:cs="Helvetica"/>
            <w:color w:val="FF0000"/>
            <w:sz w:val="18"/>
            <w:szCs w:val="18"/>
            <w:bdr w:val="none" w:sz="0" w:space="0" w:color="auto" w:frame="1"/>
            <w:lang w:eastAsia="sk-SK"/>
          </w:rPr>
          <w:delText>_______________________________________________________________</w:delText>
        </w:r>
      </w:del>
    </w:p>
    <w:p w:rsidR="003631FC" w:rsidRPr="003631FC" w:rsidRDefault="003631FC"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3631FC">
        <w:rPr>
          <w:rFonts w:ascii="Helvetica" w:eastAsia="Times New Roman" w:hAnsi="Helvetica" w:cs="Helvetica"/>
          <w:color w:val="444444"/>
          <w:sz w:val="18"/>
          <w:szCs w:val="18"/>
          <w:lang w:eastAsia="sk-SK"/>
        </w:rPr>
        <w:t>132. What information does the loopback test provide?</w:t>
      </w:r>
    </w:p>
    <w:p w:rsidR="003631FC" w:rsidRPr="003631FC" w:rsidRDefault="0013711D"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Pr>
          <w:rFonts w:ascii="Helvetica" w:eastAsia="Times New Roman" w:hAnsi="Helvetica" w:cs="Helvetica"/>
          <w:b/>
          <w:bCs/>
          <w:color w:val="FF0000"/>
          <w:sz w:val="18"/>
          <w:szCs w:val="18"/>
          <w:bdr w:val="none" w:sz="0" w:space="0" w:color="auto" w:frame="1"/>
          <w:lang w:eastAsia="sk-SK"/>
        </w:rPr>
        <w:t>T</w:t>
      </w:r>
      <w:del w:id="49" w:author="Unknown">
        <w:r w:rsidR="003631FC" w:rsidRPr="003631FC">
          <w:rPr>
            <w:rFonts w:ascii="Helvetica" w:eastAsia="Times New Roman" w:hAnsi="Helvetica" w:cs="Helvetica"/>
            <w:b/>
            <w:bCs/>
            <w:color w:val="FF0000"/>
            <w:sz w:val="18"/>
            <w:szCs w:val="18"/>
            <w:bdr w:val="none" w:sz="0" w:space="0" w:color="auto" w:frame="1"/>
            <w:lang w:eastAsia="sk-SK"/>
          </w:rPr>
          <w:delText>T</w:delText>
        </w:r>
      </w:del>
      <w:r w:rsidR="003631FC" w:rsidRPr="003631FC">
        <w:rPr>
          <w:rFonts w:ascii="Helvetica" w:eastAsia="Times New Roman" w:hAnsi="Helvetica" w:cs="Helvetica"/>
          <w:b/>
          <w:bCs/>
          <w:color w:val="FF0000"/>
          <w:sz w:val="18"/>
          <w:szCs w:val="18"/>
          <w:bdr w:val="none" w:sz="0" w:space="0" w:color="auto" w:frame="1"/>
          <w:lang w:eastAsia="sk-SK"/>
        </w:rPr>
        <w:t>he device has the correct IP address on the network.</w:t>
      </w:r>
      <w:r w:rsidR="003631FC" w:rsidRPr="003631FC">
        <w:rPr>
          <w:rFonts w:ascii="Helvetica" w:eastAsia="Times New Roman" w:hAnsi="Helvetica" w:cs="Helvetica"/>
          <w:color w:val="444444"/>
          <w:sz w:val="18"/>
          <w:szCs w:val="18"/>
          <w:lang w:eastAsia="sk-SK"/>
        </w:rPr>
        <w:br/>
      </w:r>
      <w:del w:id="50" w:author="Unknown">
        <w:r w:rsidR="003631FC" w:rsidRPr="003631FC">
          <w:rPr>
            <w:rFonts w:ascii="Helvetica" w:eastAsia="Times New Roman" w:hAnsi="Helvetica" w:cs="Helvetica"/>
            <w:color w:val="FF0000"/>
            <w:sz w:val="18"/>
            <w:szCs w:val="18"/>
            <w:bdr w:val="none" w:sz="0" w:space="0" w:color="auto" w:frame="1"/>
            <w:lang w:eastAsia="sk-SK"/>
          </w:rPr>
          <w:delText>_______________________________________________________________</w:delText>
        </w:r>
      </w:del>
    </w:p>
    <w:p w:rsidR="003631FC" w:rsidRPr="003631FC" w:rsidRDefault="003631FC"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3631FC">
        <w:rPr>
          <w:rFonts w:ascii="Helvetica" w:eastAsia="Times New Roman" w:hAnsi="Helvetica" w:cs="Helvetica"/>
          <w:color w:val="444444"/>
          <w:sz w:val="18"/>
          <w:szCs w:val="18"/>
          <w:lang w:eastAsia="sk-SK"/>
        </w:rPr>
        <w:t>133. What happens when a switch receives a frame and the calculated CRC value is different than the value that is in the FCS field?</w:t>
      </w:r>
      <w:r w:rsidRPr="003631FC">
        <w:rPr>
          <w:rFonts w:ascii="Helvetica" w:eastAsia="Times New Roman" w:hAnsi="Helvetica" w:cs="Helvetica"/>
          <w:color w:val="444444"/>
          <w:sz w:val="18"/>
          <w:szCs w:val="18"/>
          <w:lang w:eastAsia="sk-SK"/>
        </w:rPr>
        <w:br/>
      </w:r>
      <w:r w:rsidRPr="003631FC">
        <w:rPr>
          <w:rFonts w:ascii="Helvetica" w:eastAsia="Times New Roman" w:hAnsi="Helvetica" w:cs="Helvetica"/>
          <w:b/>
          <w:bCs/>
          <w:color w:val="FF0000"/>
          <w:sz w:val="18"/>
          <w:szCs w:val="18"/>
          <w:bdr w:val="none" w:sz="0" w:space="0" w:color="auto" w:frame="1"/>
          <w:lang w:eastAsia="sk-SK"/>
        </w:rPr>
        <w:t>The switch drops the frame.</w:t>
      </w:r>
      <w:r w:rsidRPr="003631FC">
        <w:rPr>
          <w:rFonts w:ascii="Helvetica" w:eastAsia="Times New Roman" w:hAnsi="Helvetica" w:cs="Helvetica"/>
          <w:color w:val="444444"/>
          <w:sz w:val="18"/>
          <w:szCs w:val="18"/>
          <w:lang w:eastAsia="sk-SK"/>
        </w:rPr>
        <w:br/>
      </w:r>
      <w:bookmarkStart w:id="51" w:name="_GoBack"/>
      <w:bookmarkEnd w:id="51"/>
      <w:del w:id="52" w:author="Unknown">
        <w:r w:rsidRPr="003631FC">
          <w:rPr>
            <w:rFonts w:ascii="Helvetica" w:eastAsia="Times New Roman" w:hAnsi="Helvetica" w:cs="Helvetica"/>
            <w:color w:val="FF0000"/>
            <w:sz w:val="18"/>
            <w:szCs w:val="18"/>
            <w:bdr w:val="none" w:sz="0" w:space="0" w:color="auto" w:frame="1"/>
            <w:lang w:eastAsia="sk-SK"/>
          </w:rPr>
          <w:delText>_______________________________________________________________</w:delText>
        </w:r>
      </w:del>
    </w:p>
    <w:p w:rsidR="003631FC" w:rsidRPr="003631FC" w:rsidRDefault="003631FC"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3631FC">
        <w:rPr>
          <w:rFonts w:ascii="Helvetica" w:eastAsia="Times New Roman" w:hAnsi="Helvetica" w:cs="Helvetica"/>
          <w:color w:val="444444"/>
          <w:sz w:val="18"/>
          <w:szCs w:val="18"/>
          <w:lang w:eastAsia="sk-SK"/>
        </w:rPr>
        <w:t>134. Which destination address is used in an ARP request frame?</w:t>
      </w:r>
      <w:r w:rsidRPr="003631FC">
        <w:rPr>
          <w:rFonts w:ascii="Helvetica" w:eastAsia="Times New Roman" w:hAnsi="Helvetica" w:cs="Helvetica"/>
          <w:color w:val="444444"/>
          <w:sz w:val="18"/>
          <w:szCs w:val="18"/>
          <w:lang w:eastAsia="sk-SK"/>
        </w:rPr>
        <w:br/>
      </w:r>
      <w:r w:rsidRPr="003631FC">
        <w:rPr>
          <w:rFonts w:ascii="Helvetica" w:eastAsia="Times New Roman" w:hAnsi="Helvetica" w:cs="Helvetica"/>
          <w:b/>
          <w:bCs/>
          <w:color w:val="FF0000"/>
          <w:sz w:val="18"/>
          <w:szCs w:val="18"/>
          <w:bdr w:val="none" w:sz="0" w:space="0" w:color="auto" w:frame="1"/>
          <w:lang w:eastAsia="sk-SK"/>
        </w:rPr>
        <w:t>FFFF.FFFF.FFFF</w:t>
      </w:r>
      <w:r w:rsidRPr="003631FC">
        <w:rPr>
          <w:rFonts w:ascii="Helvetica" w:eastAsia="Times New Roman" w:hAnsi="Helvetica" w:cs="Helvetica"/>
          <w:color w:val="444444"/>
          <w:sz w:val="18"/>
          <w:szCs w:val="18"/>
          <w:lang w:eastAsia="sk-SK"/>
        </w:rPr>
        <w:br/>
      </w:r>
      <w:del w:id="53" w:author="Unknown">
        <w:r w:rsidRPr="003631FC">
          <w:rPr>
            <w:rFonts w:ascii="Helvetica" w:eastAsia="Times New Roman" w:hAnsi="Helvetica" w:cs="Helvetica"/>
            <w:color w:val="FF0000"/>
            <w:sz w:val="18"/>
            <w:szCs w:val="18"/>
            <w:bdr w:val="none" w:sz="0" w:space="0" w:color="auto" w:frame="1"/>
            <w:lang w:eastAsia="sk-SK"/>
          </w:rPr>
          <w:delText>_______________________________________________________________</w:delText>
        </w:r>
      </w:del>
    </w:p>
    <w:p w:rsidR="003631FC" w:rsidRPr="003631FC" w:rsidRDefault="003631FC"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3631FC">
        <w:rPr>
          <w:rFonts w:ascii="Helvetica" w:eastAsia="Times New Roman" w:hAnsi="Helvetica" w:cs="Helvetica"/>
          <w:color w:val="444444"/>
          <w:sz w:val="18"/>
          <w:szCs w:val="18"/>
          <w:lang w:eastAsia="sk-SK"/>
        </w:rPr>
        <w:t>135. What are the two main components of Cisco Express Forwarding (CEF)? (Choose two.)</w:t>
      </w:r>
    </w:p>
    <w:p w:rsidR="003631FC" w:rsidRPr="003631FC" w:rsidRDefault="003631FC"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3631FC">
        <w:rPr>
          <w:rFonts w:ascii="Helvetica" w:eastAsia="Times New Roman" w:hAnsi="Helvetica" w:cs="Helvetica"/>
          <w:b/>
          <w:bCs/>
          <w:color w:val="FF0000"/>
          <w:sz w:val="18"/>
          <w:szCs w:val="18"/>
          <w:bdr w:val="none" w:sz="0" w:space="0" w:color="auto" w:frame="1"/>
          <w:lang w:eastAsia="sk-SK"/>
        </w:rPr>
        <w:t>forwarding information base (FIB)</w:t>
      </w:r>
      <w:r w:rsidRPr="003631FC">
        <w:rPr>
          <w:rFonts w:ascii="Helvetica" w:eastAsia="Times New Roman" w:hAnsi="Helvetica" w:cs="Helvetica"/>
          <w:color w:val="444444"/>
          <w:sz w:val="18"/>
          <w:szCs w:val="18"/>
          <w:lang w:eastAsia="sk-SK"/>
        </w:rPr>
        <w:br/>
      </w:r>
      <w:del w:id="54" w:author="Unknown">
        <w:r w:rsidRPr="003631FC">
          <w:rPr>
            <w:rFonts w:ascii="Helvetica" w:eastAsia="Times New Roman" w:hAnsi="Helvetica" w:cs="Helvetica"/>
            <w:color w:val="FF0000"/>
            <w:sz w:val="18"/>
            <w:szCs w:val="18"/>
            <w:bdr w:val="none" w:sz="0" w:space="0" w:color="auto" w:frame="1"/>
            <w:lang w:eastAsia="sk-SK"/>
          </w:rPr>
          <w:delText>_______________________________________________________________</w:delText>
        </w:r>
      </w:del>
    </w:p>
    <w:p w:rsidR="003631FC" w:rsidRPr="003631FC" w:rsidRDefault="003631FC"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3631FC">
        <w:rPr>
          <w:rFonts w:ascii="Helvetica" w:eastAsia="Times New Roman" w:hAnsi="Helvetica" w:cs="Helvetica"/>
          <w:color w:val="444444"/>
          <w:sz w:val="18"/>
          <w:szCs w:val="18"/>
          <w:lang w:eastAsia="sk-SK"/>
        </w:rPr>
        <w:t>136. Which statement describes the sequence of processes executed by a router when it receives a packet from a host to be delivered to a host on another network?</w:t>
      </w:r>
      <w:r w:rsidRPr="003631FC">
        <w:rPr>
          <w:rFonts w:ascii="Helvetica" w:eastAsia="Times New Roman" w:hAnsi="Helvetica" w:cs="Helvetica"/>
          <w:color w:val="444444"/>
          <w:sz w:val="18"/>
          <w:szCs w:val="18"/>
          <w:lang w:eastAsia="sk-SK"/>
        </w:rPr>
        <w:br/>
      </w:r>
      <w:r w:rsidRPr="003631FC">
        <w:rPr>
          <w:rFonts w:ascii="Helvetica" w:eastAsia="Times New Roman" w:hAnsi="Helvetica" w:cs="Helvetica"/>
          <w:b/>
          <w:bCs/>
          <w:color w:val="FF0000"/>
          <w:sz w:val="18"/>
          <w:szCs w:val="18"/>
          <w:bdr w:val="none" w:sz="0" w:space="0" w:color="auto" w:frame="1"/>
          <w:lang w:eastAsia="sk-SK"/>
        </w:rPr>
        <w:t>It de-encapsulates the packet and forwards it toward the destination host.</w:t>
      </w:r>
      <w:r w:rsidRPr="003631FC">
        <w:rPr>
          <w:rFonts w:ascii="Helvetica" w:eastAsia="Times New Roman" w:hAnsi="Helvetica" w:cs="Helvetica"/>
          <w:color w:val="444444"/>
          <w:sz w:val="18"/>
          <w:szCs w:val="18"/>
          <w:lang w:eastAsia="sk-SK"/>
        </w:rPr>
        <w:br/>
      </w:r>
      <w:del w:id="55" w:author="Unknown">
        <w:r w:rsidRPr="003631FC">
          <w:rPr>
            <w:rFonts w:ascii="Helvetica" w:eastAsia="Times New Roman" w:hAnsi="Helvetica" w:cs="Helvetica"/>
            <w:color w:val="FF0000"/>
            <w:sz w:val="18"/>
            <w:szCs w:val="18"/>
            <w:bdr w:val="none" w:sz="0" w:space="0" w:color="auto" w:frame="1"/>
            <w:lang w:eastAsia="sk-SK"/>
          </w:rPr>
          <w:delText>_______________________________________________________________</w:delText>
        </w:r>
      </w:del>
    </w:p>
    <w:p w:rsidR="003631FC" w:rsidRPr="003631FC" w:rsidRDefault="003631FC"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3631FC">
        <w:rPr>
          <w:rFonts w:ascii="Helvetica" w:eastAsia="Times New Roman" w:hAnsi="Helvetica" w:cs="Helvetica"/>
          <w:color w:val="444444"/>
          <w:sz w:val="18"/>
          <w:szCs w:val="18"/>
          <w:lang w:eastAsia="sk-SK"/>
        </w:rPr>
        <w:t>137.</w:t>
      </w:r>
      <w:r w:rsidRPr="003631FC">
        <w:rPr>
          <w:rFonts w:ascii="Helvetica" w:eastAsia="Times New Roman" w:hAnsi="Helvetica" w:cs="Helvetica"/>
          <w:color w:val="444444"/>
          <w:sz w:val="18"/>
          <w:szCs w:val="18"/>
          <w:lang w:eastAsia="sk-SK"/>
        </w:rPr>
        <w:br/>
      </w:r>
      <w:r w:rsidRPr="003631FC">
        <w:rPr>
          <w:rFonts w:ascii="Helvetica" w:eastAsia="Times New Roman" w:hAnsi="Helvetica" w:cs="Helvetica"/>
          <w:noProof/>
          <w:color w:val="444444"/>
          <w:sz w:val="18"/>
          <w:szCs w:val="18"/>
          <w:lang w:eastAsia="sk-SK"/>
        </w:rPr>
        <w:drawing>
          <wp:inline distT="0" distB="0" distL="0" distR="0">
            <wp:extent cx="2910177" cy="1597089"/>
            <wp:effectExtent l="0" t="0" r="5080" b="3175"/>
            <wp:docPr id="37" name="Obrázok 3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36431" cy="1611497"/>
                    </a:xfrm>
                    <a:prstGeom prst="rect">
                      <a:avLst/>
                    </a:prstGeom>
                    <a:noFill/>
                    <a:ln>
                      <a:noFill/>
                    </a:ln>
                  </pic:spPr>
                </pic:pic>
              </a:graphicData>
            </a:graphic>
          </wp:inline>
        </w:drawing>
      </w:r>
      <w:r w:rsidRPr="003631FC">
        <w:rPr>
          <w:rFonts w:ascii="Helvetica" w:eastAsia="Times New Roman" w:hAnsi="Helvetica" w:cs="Helvetica"/>
          <w:color w:val="444444"/>
          <w:sz w:val="18"/>
          <w:szCs w:val="18"/>
          <w:lang w:eastAsia="sk-SK"/>
        </w:rPr>
        <w:br/>
        <w:t>Refer to the exhibit. Router R1 has two interfaces that were configured with correct IP addresses and subnet masks. Why does the show ip route command output not display any information about the directly connected networks?​CCNA1_Final_Exam_008</w:t>
      </w:r>
    </w:p>
    <w:p w:rsidR="003631FC" w:rsidRPr="003631FC" w:rsidRDefault="003631FC"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3631FC">
        <w:rPr>
          <w:rFonts w:ascii="Helvetica" w:eastAsia="Times New Roman" w:hAnsi="Helvetica" w:cs="Helvetica"/>
          <w:b/>
          <w:bCs/>
          <w:color w:val="FF0000"/>
          <w:sz w:val="18"/>
          <w:szCs w:val="18"/>
          <w:bdr w:val="none" w:sz="0" w:space="0" w:color="auto" w:frame="1"/>
          <w:lang w:eastAsia="sk-SK"/>
        </w:rPr>
        <w:t>The no shutdown command was not issued on these interfaces.</w:t>
      </w:r>
      <w:r w:rsidRPr="003631FC">
        <w:rPr>
          <w:rFonts w:ascii="Helvetica" w:eastAsia="Times New Roman" w:hAnsi="Helvetica" w:cs="Helvetica"/>
          <w:color w:val="444444"/>
          <w:sz w:val="18"/>
          <w:szCs w:val="18"/>
          <w:lang w:eastAsia="sk-SK"/>
        </w:rPr>
        <w:br/>
      </w:r>
      <w:del w:id="56" w:author="Unknown">
        <w:r w:rsidRPr="003631FC">
          <w:rPr>
            <w:rFonts w:ascii="Helvetica" w:eastAsia="Times New Roman" w:hAnsi="Helvetica" w:cs="Helvetica"/>
            <w:color w:val="FF0000"/>
            <w:sz w:val="18"/>
            <w:szCs w:val="18"/>
            <w:bdr w:val="none" w:sz="0" w:space="0" w:color="auto" w:frame="1"/>
            <w:lang w:eastAsia="sk-SK"/>
          </w:rPr>
          <w:delText>_______________________________________________________________</w:delText>
        </w:r>
      </w:del>
    </w:p>
    <w:p w:rsidR="003631FC" w:rsidRPr="003631FC" w:rsidRDefault="003631FC"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3631FC">
        <w:rPr>
          <w:rFonts w:ascii="Helvetica" w:eastAsia="Times New Roman" w:hAnsi="Helvetica" w:cs="Helvetica"/>
          <w:color w:val="444444"/>
          <w:sz w:val="18"/>
          <w:szCs w:val="18"/>
          <w:lang w:eastAsia="sk-SK"/>
        </w:rPr>
        <w:t>138. What happens when part of an Internet television transmission is not delivered to the destination?</w:t>
      </w:r>
    </w:p>
    <w:p w:rsidR="003631FC" w:rsidRPr="003631FC" w:rsidRDefault="003631FC"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del w:id="57" w:author="Unknown">
        <w:r w:rsidRPr="003631FC">
          <w:rPr>
            <w:rFonts w:ascii="Helvetica" w:eastAsia="Times New Roman" w:hAnsi="Helvetica" w:cs="Helvetica"/>
            <w:color w:val="444444"/>
            <w:sz w:val="18"/>
            <w:szCs w:val="18"/>
            <w:lang w:eastAsia="sk-SK"/>
          </w:rPr>
          <w:delText>A</w:delText>
        </w:r>
      </w:del>
      <w:r w:rsidRPr="003631FC">
        <w:rPr>
          <w:rFonts w:ascii="Helvetica" w:eastAsia="Times New Roman" w:hAnsi="Helvetica" w:cs="Helvetica"/>
          <w:b/>
          <w:bCs/>
          <w:color w:val="FF0000"/>
          <w:sz w:val="18"/>
          <w:szCs w:val="18"/>
          <w:bdr w:val="none" w:sz="0" w:space="0" w:color="auto" w:frame="1"/>
          <w:lang w:eastAsia="sk-SK"/>
        </w:rPr>
        <w:t>The transmission continues without the missing portion.</w:t>
      </w:r>
      <w:r w:rsidRPr="003631FC">
        <w:rPr>
          <w:rFonts w:ascii="Helvetica" w:eastAsia="Times New Roman" w:hAnsi="Helvetica" w:cs="Helvetica"/>
          <w:color w:val="444444"/>
          <w:sz w:val="18"/>
          <w:szCs w:val="18"/>
          <w:lang w:eastAsia="sk-SK"/>
        </w:rPr>
        <w:br/>
      </w:r>
      <w:del w:id="58" w:author="Unknown">
        <w:r w:rsidRPr="003631FC">
          <w:rPr>
            <w:rFonts w:ascii="Helvetica" w:eastAsia="Times New Roman" w:hAnsi="Helvetica" w:cs="Helvetica"/>
            <w:color w:val="FF0000"/>
            <w:sz w:val="18"/>
            <w:szCs w:val="18"/>
            <w:bdr w:val="none" w:sz="0" w:space="0" w:color="auto" w:frame="1"/>
            <w:lang w:eastAsia="sk-SK"/>
          </w:rPr>
          <w:delText>_______________________________________________________________</w:delText>
        </w:r>
      </w:del>
    </w:p>
    <w:p w:rsidR="003631FC" w:rsidRPr="003631FC" w:rsidRDefault="003631FC"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3631FC">
        <w:rPr>
          <w:rFonts w:ascii="Helvetica" w:eastAsia="Times New Roman" w:hAnsi="Helvetica" w:cs="Helvetica"/>
          <w:color w:val="444444"/>
          <w:sz w:val="18"/>
          <w:szCs w:val="18"/>
          <w:lang w:eastAsia="sk-SK"/>
        </w:rPr>
        <w:t>139. A user opens three browsers on the same PC to access www.cisco.com to search for certification course information. The Cisco web server sends a datagram as a reply to the request from one of the web browsers. Which information is used by the TCP/IP protocol stack in the PC to identify the destination web browser?</w:t>
      </w:r>
      <w:r w:rsidRPr="003631FC">
        <w:rPr>
          <w:rFonts w:ascii="Helvetica" w:eastAsia="Times New Roman" w:hAnsi="Helvetica" w:cs="Helvetica"/>
          <w:color w:val="444444"/>
          <w:sz w:val="18"/>
          <w:szCs w:val="18"/>
          <w:lang w:eastAsia="sk-SK"/>
        </w:rPr>
        <w:br/>
      </w:r>
      <w:r w:rsidRPr="003631FC">
        <w:rPr>
          <w:rFonts w:ascii="Helvetica" w:eastAsia="Times New Roman" w:hAnsi="Helvetica" w:cs="Helvetica"/>
          <w:b/>
          <w:bCs/>
          <w:color w:val="FF0000"/>
          <w:sz w:val="18"/>
          <w:szCs w:val="18"/>
          <w:bdr w:val="none" w:sz="0" w:space="0" w:color="auto" w:frame="1"/>
          <w:lang w:eastAsia="sk-SK"/>
        </w:rPr>
        <w:t>the destination port number</w:t>
      </w:r>
      <w:r w:rsidRPr="003631FC">
        <w:rPr>
          <w:rFonts w:ascii="Helvetica" w:eastAsia="Times New Roman" w:hAnsi="Helvetica" w:cs="Helvetica"/>
          <w:color w:val="444444"/>
          <w:sz w:val="18"/>
          <w:szCs w:val="18"/>
          <w:lang w:eastAsia="sk-SK"/>
        </w:rPr>
        <w:br/>
      </w:r>
      <w:del w:id="59" w:author="Unknown">
        <w:r w:rsidRPr="003631FC">
          <w:rPr>
            <w:rFonts w:ascii="Helvetica" w:eastAsia="Times New Roman" w:hAnsi="Helvetica" w:cs="Helvetica"/>
            <w:color w:val="FF0000"/>
            <w:sz w:val="18"/>
            <w:szCs w:val="18"/>
            <w:bdr w:val="none" w:sz="0" w:space="0" w:color="auto" w:frame="1"/>
            <w:lang w:eastAsia="sk-SK"/>
          </w:rPr>
          <w:delText>_______________________________________________________________</w:delText>
        </w:r>
      </w:del>
    </w:p>
    <w:p w:rsidR="003631FC" w:rsidRPr="003631FC" w:rsidRDefault="003631FC"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3631FC">
        <w:rPr>
          <w:rFonts w:ascii="Helvetica" w:eastAsia="Times New Roman" w:hAnsi="Helvetica" w:cs="Helvetica"/>
          <w:color w:val="444444"/>
          <w:sz w:val="18"/>
          <w:szCs w:val="18"/>
          <w:lang w:eastAsia="sk-SK"/>
        </w:rPr>
        <w:t>140. Which statement is true regarding the UDP client process during a session with a server?</w:t>
      </w:r>
    </w:p>
    <w:p w:rsidR="003631FC" w:rsidRPr="003631FC" w:rsidRDefault="003631FC"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3631FC">
        <w:rPr>
          <w:rFonts w:ascii="Helvetica" w:eastAsia="Times New Roman" w:hAnsi="Helvetica" w:cs="Helvetica"/>
          <w:b/>
          <w:bCs/>
          <w:color w:val="FF0000"/>
          <w:sz w:val="18"/>
          <w:szCs w:val="18"/>
          <w:bdr w:val="none" w:sz="0" w:space="0" w:color="auto" w:frame="1"/>
          <w:lang w:eastAsia="sk-SK"/>
        </w:rPr>
        <w:t>Datagrams that arrive in a different order than that in which they were sent are not placed in order.</w:t>
      </w:r>
      <w:r w:rsidRPr="003631FC">
        <w:rPr>
          <w:rFonts w:ascii="Helvetica" w:eastAsia="Times New Roman" w:hAnsi="Helvetica" w:cs="Helvetica"/>
          <w:color w:val="444444"/>
          <w:sz w:val="18"/>
          <w:szCs w:val="18"/>
          <w:lang w:eastAsia="sk-SK"/>
        </w:rPr>
        <w:br/>
      </w:r>
      <w:del w:id="60" w:author="Unknown">
        <w:r w:rsidRPr="003631FC">
          <w:rPr>
            <w:rFonts w:ascii="Helvetica" w:eastAsia="Times New Roman" w:hAnsi="Helvetica" w:cs="Helvetica"/>
            <w:color w:val="FF0000"/>
            <w:sz w:val="18"/>
            <w:szCs w:val="18"/>
            <w:bdr w:val="none" w:sz="0" w:space="0" w:color="auto" w:frame="1"/>
            <w:lang w:eastAsia="sk-SK"/>
          </w:rPr>
          <w:delText>_______________________________________________________________</w:delText>
        </w:r>
      </w:del>
    </w:p>
    <w:p w:rsidR="003631FC" w:rsidRPr="003631FC" w:rsidRDefault="003631FC"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3631FC">
        <w:rPr>
          <w:rFonts w:ascii="Helvetica" w:eastAsia="Times New Roman" w:hAnsi="Helvetica" w:cs="Helvetica"/>
          <w:color w:val="444444"/>
          <w:sz w:val="18"/>
          <w:szCs w:val="18"/>
          <w:lang w:eastAsia="sk-SK"/>
        </w:rPr>
        <w:t>141. Which two components are configured via software in order for a PC to participate in a network environment? (Choose two.)</w:t>
      </w:r>
    </w:p>
    <w:p w:rsidR="003631FC" w:rsidRPr="003631FC" w:rsidRDefault="003631FC"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3631FC">
        <w:rPr>
          <w:rFonts w:ascii="Helvetica" w:eastAsia="Times New Roman" w:hAnsi="Helvetica" w:cs="Helvetica"/>
          <w:b/>
          <w:bCs/>
          <w:color w:val="FF0000"/>
          <w:sz w:val="18"/>
          <w:szCs w:val="18"/>
          <w:bdr w:val="none" w:sz="0" w:space="0" w:color="auto" w:frame="1"/>
          <w:lang w:eastAsia="sk-SK"/>
        </w:rPr>
        <w:t>IP address</w:t>
      </w:r>
      <w:r w:rsidRPr="003631FC">
        <w:rPr>
          <w:rFonts w:ascii="Helvetica" w:eastAsia="Times New Roman" w:hAnsi="Helvetica" w:cs="Helvetica"/>
          <w:color w:val="444444"/>
          <w:sz w:val="18"/>
          <w:szCs w:val="18"/>
          <w:lang w:eastAsia="sk-SK"/>
        </w:rPr>
        <w:br/>
      </w:r>
      <w:r w:rsidRPr="003631FC">
        <w:rPr>
          <w:rFonts w:ascii="Helvetica" w:eastAsia="Times New Roman" w:hAnsi="Helvetica" w:cs="Helvetica"/>
          <w:b/>
          <w:bCs/>
          <w:color w:val="FF0000"/>
          <w:sz w:val="18"/>
          <w:szCs w:val="18"/>
          <w:bdr w:val="none" w:sz="0" w:space="0" w:color="auto" w:frame="1"/>
          <w:lang w:eastAsia="sk-SK"/>
        </w:rPr>
        <w:t>subnet mask</w:t>
      </w:r>
      <w:r w:rsidRPr="003631FC">
        <w:rPr>
          <w:rFonts w:ascii="Helvetica" w:eastAsia="Times New Roman" w:hAnsi="Helvetica" w:cs="Helvetica"/>
          <w:color w:val="444444"/>
          <w:sz w:val="18"/>
          <w:szCs w:val="18"/>
          <w:lang w:eastAsia="sk-SK"/>
        </w:rPr>
        <w:br/>
      </w:r>
      <w:del w:id="61" w:author="Unknown">
        <w:r w:rsidRPr="003631FC">
          <w:rPr>
            <w:rFonts w:ascii="Helvetica" w:eastAsia="Times New Roman" w:hAnsi="Helvetica" w:cs="Helvetica"/>
            <w:color w:val="FF0000"/>
            <w:sz w:val="18"/>
            <w:szCs w:val="18"/>
            <w:bdr w:val="none" w:sz="0" w:space="0" w:color="auto" w:frame="1"/>
            <w:lang w:eastAsia="sk-SK"/>
          </w:rPr>
          <w:delText>_______________________________________________________________</w:delText>
        </w:r>
      </w:del>
    </w:p>
    <w:p w:rsidR="003631FC" w:rsidRPr="003631FC" w:rsidRDefault="003631FC"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3631FC">
        <w:rPr>
          <w:rFonts w:ascii="Helvetica" w:eastAsia="Times New Roman" w:hAnsi="Helvetica" w:cs="Helvetica"/>
          <w:color w:val="444444"/>
          <w:sz w:val="18"/>
          <w:szCs w:val="18"/>
          <w:lang w:eastAsia="sk-SK"/>
        </w:rPr>
        <w:t>142. Which two reasons generally make DHCP the preferred method of assigning IP addresses to hosts on large networks? (Choose two.)</w:t>
      </w:r>
      <w:r w:rsidRPr="003631FC">
        <w:rPr>
          <w:rFonts w:ascii="Helvetica" w:eastAsia="Times New Roman" w:hAnsi="Helvetica" w:cs="Helvetica"/>
          <w:color w:val="444444"/>
          <w:sz w:val="18"/>
          <w:szCs w:val="18"/>
          <w:lang w:eastAsia="sk-SK"/>
        </w:rPr>
        <w:br/>
      </w:r>
      <w:r w:rsidRPr="003631FC">
        <w:rPr>
          <w:rFonts w:ascii="Helvetica" w:eastAsia="Times New Roman" w:hAnsi="Helvetica" w:cs="Helvetica"/>
          <w:b/>
          <w:bCs/>
          <w:color w:val="FF0000"/>
          <w:sz w:val="18"/>
          <w:szCs w:val="18"/>
          <w:bdr w:val="none" w:sz="0" w:space="0" w:color="auto" w:frame="1"/>
          <w:lang w:eastAsia="sk-SK"/>
        </w:rPr>
        <w:t>It eliminates most address configuration errors.</w:t>
      </w:r>
      <w:r w:rsidRPr="003631FC">
        <w:rPr>
          <w:rFonts w:ascii="Helvetica" w:eastAsia="Times New Roman" w:hAnsi="Helvetica" w:cs="Helvetica"/>
          <w:b/>
          <w:bCs/>
          <w:color w:val="FF0000"/>
          <w:sz w:val="18"/>
          <w:szCs w:val="18"/>
          <w:bdr w:val="none" w:sz="0" w:space="0" w:color="auto" w:frame="1"/>
          <w:lang w:eastAsia="sk-SK"/>
        </w:rPr>
        <w:br/>
        <w:t>It reduces the burden on network support staff.</w:t>
      </w:r>
      <w:r w:rsidRPr="003631FC">
        <w:rPr>
          <w:rFonts w:ascii="Helvetica" w:eastAsia="Times New Roman" w:hAnsi="Helvetica" w:cs="Helvetica"/>
          <w:color w:val="444444"/>
          <w:sz w:val="18"/>
          <w:szCs w:val="18"/>
          <w:lang w:eastAsia="sk-SK"/>
        </w:rPr>
        <w:br/>
      </w:r>
      <w:del w:id="62" w:author="Unknown">
        <w:r w:rsidRPr="003631FC">
          <w:rPr>
            <w:rFonts w:ascii="Helvetica" w:eastAsia="Times New Roman" w:hAnsi="Helvetica" w:cs="Helvetica"/>
            <w:color w:val="FF0000"/>
            <w:sz w:val="18"/>
            <w:szCs w:val="18"/>
            <w:bdr w:val="none" w:sz="0" w:space="0" w:color="auto" w:frame="1"/>
            <w:lang w:eastAsia="sk-SK"/>
          </w:rPr>
          <w:delText>_______________________________________________________________</w:delText>
        </w:r>
      </w:del>
    </w:p>
    <w:p w:rsidR="003631FC" w:rsidRPr="003631FC" w:rsidRDefault="003631FC"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3631FC">
        <w:rPr>
          <w:rFonts w:ascii="Helvetica" w:eastAsia="Times New Roman" w:hAnsi="Helvetica" w:cs="Helvetica"/>
          <w:color w:val="444444"/>
          <w:sz w:val="18"/>
          <w:szCs w:val="18"/>
          <w:lang w:eastAsia="sk-SK"/>
        </w:rPr>
        <w:t>143. What is the subnet address for the address 2001:DB8:BC15:A:12AB::1/64?</w:t>
      </w:r>
      <w:r w:rsidRPr="003631FC">
        <w:rPr>
          <w:rFonts w:ascii="Helvetica" w:eastAsia="Times New Roman" w:hAnsi="Helvetica" w:cs="Helvetica"/>
          <w:color w:val="444444"/>
          <w:sz w:val="18"/>
          <w:szCs w:val="18"/>
          <w:lang w:eastAsia="sk-SK"/>
        </w:rPr>
        <w:br/>
      </w:r>
      <w:r w:rsidRPr="003631FC">
        <w:rPr>
          <w:rFonts w:ascii="Helvetica" w:eastAsia="Times New Roman" w:hAnsi="Helvetica" w:cs="Helvetica"/>
          <w:b/>
          <w:bCs/>
          <w:color w:val="FF0000"/>
          <w:sz w:val="18"/>
          <w:szCs w:val="18"/>
          <w:bdr w:val="none" w:sz="0" w:space="0" w:color="auto" w:frame="1"/>
          <w:lang w:eastAsia="sk-SK"/>
        </w:rPr>
        <w:t>2001:DB8:BC15:A::0</w:t>
      </w:r>
      <w:r w:rsidRPr="003631FC">
        <w:rPr>
          <w:rFonts w:ascii="Helvetica" w:eastAsia="Times New Roman" w:hAnsi="Helvetica" w:cs="Helvetica"/>
          <w:color w:val="444444"/>
          <w:sz w:val="18"/>
          <w:szCs w:val="18"/>
          <w:lang w:eastAsia="sk-SK"/>
        </w:rPr>
        <w:br/>
      </w:r>
      <w:del w:id="63" w:author="Unknown">
        <w:r w:rsidRPr="003631FC">
          <w:rPr>
            <w:rFonts w:ascii="Helvetica" w:eastAsia="Times New Roman" w:hAnsi="Helvetica" w:cs="Helvetica"/>
            <w:color w:val="FF0000"/>
            <w:sz w:val="18"/>
            <w:szCs w:val="18"/>
            <w:bdr w:val="none" w:sz="0" w:space="0" w:color="auto" w:frame="1"/>
            <w:lang w:eastAsia="sk-SK"/>
          </w:rPr>
          <w:delText>_______________________________________________________________</w:delText>
        </w:r>
      </w:del>
    </w:p>
    <w:p w:rsidR="003631FC" w:rsidRPr="003631FC" w:rsidRDefault="003631FC"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3631FC">
        <w:rPr>
          <w:rFonts w:ascii="Helvetica" w:eastAsia="Times New Roman" w:hAnsi="Helvetica" w:cs="Helvetica"/>
          <w:color w:val="444444"/>
          <w:sz w:val="18"/>
          <w:szCs w:val="18"/>
          <w:lang w:eastAsia="sk-SK"/>
        </w:rPr>
        <w:t>144. Which two tasks are functions of the presentation layer? (Choose two.)</w:t>
      </w:r>
      <w:r w:rsidRPr="003631FC">
        <w:rPr>
          <w:rFonts w:ascii="Helvetica" w:eastAsia="Times New Roman" w:hAnsi="Helvetica" w:cs="Helvetica"/>
          <w:color w:val="444444"/>
          <w:sz w:val="18"/>
          <w:szCs w:val="18"/>
          <w:lang w:eastAsia="sk-SK"/>
        </w:rPr>
        <w:br/>
      </w:r>
      <w:r w:rsidRPr="003631FC">
        <w:rPr>
          <w:rFonts w:ascii="Helvetica" w:eastAsia="Times New Roman" w:hAnsi="Helvetica" w:cs="Helvetica"/>
          <w:b/>
          <w:bCs/>
          <w:color w:val="FF0000"/>
          <w:sz w:val="18"/>
          <w:szCs w:val="18"/>
          <w:bdr w:val="none" w:sz="0" w:space="0" w:color="auto" w:frame="1"/>
          <w:lang w:eastAsia="sk-SK"/>
        </w:rPr>
        <w:t>compression</w:t>
      </w:r>
      <w:r w:rsidRPr="003631FC">
        <w:rPr>
          <w:rFonts w:ascii="Helvetica" w:eastAsia="Times New Roman" w:hAnsi="Helvetica" w:cs="Helvetica"/>
          <w:color w:val="444444"/>
          <w:sz w:val="18"/>
          <w:szCs w:val="18"/>
          <w:lang w:eastAsia="sk-SK"/>
        </w:rPr>
        <w:br/>
      </w:r>
      <w:r w:rsidRPr="003631FC">
        <w:rPr>
          <w:rFonts w:ascii="Helvetica" w:eastAsia="Times New Roman" w:hAnsi="Helvetica" w:cs="Helvetica"/>
          <w:b/>
          <w:bCs/>
          <w:color w:val="FF0000"/>
          <w:sz w:val="18"/>
          <w:szCs w:val="18"/>
          <w:bdr w:val="none" w:sz="0" w:space="0" w:color="auto" w:frame="1"/>
          <w:lang w:eastAsia="sk-SK"/>
        </w:rPr>
        <w:t>encryption</w:t>
      </w:r>
      <w:r w:rsidRPr="003631FC">
        <w:rPr>
          <w:rFonts w:ascii="Helvetica" w:eastAsia="Times New Roman" w:hAnsi="Helvetica" w:cs="Helvetica"/>
          <w:color w:val="444444"/>
          <w:sz w:val="18"/>
          <w:szCs w:val="18"/>
          <w:lang w:eastAsia="sk-SK"/>
        </w:rPr>
        <w:br/>
      </w:r>
      <w:del w:id="64" w:author="Unknown">
        <w:r w:rsidRPr="003631FC">
          <w:rPr>
            <w:rFonts w:ascii="Helvetica" w:eastAsia="Times New Roman" w:hAnsi="Helvetica" w:cs="Helvetica"/>
            <w:color w:val="FF0000"/>
            <w:sz w:val="18"/>
            <w:szCs w:val="18"/>
            <w:bdr w:val="none" w:sz="0" w:space="0" w:color="auto" w:frame="1"/>
            <w:lang w:eastAsia="sk-SK"/>
          </w:rPr>
          <w:delText>_______________________________________________________________</w:delText>
        </w:r>
      </w:del>
    </w:p>
    <w:p w:rsidR="003631FC" w:rsidRPr="003631FC" w:rsidRDefault="003631FC" w:rsidP="003631FC">
      <w:pPr>
        <w:shd w:val="clear" w:color="auto" w:fill="FFFFFF"/>
        <w:spacing w:after="0" w:line="200" w:lineRule="atLeast"/>
        <w:textAlignment w:val="baseline"/>
        <w:rPr>
          <w:rFonts w:ascii="Helvetica" w:eastAsia="Times New Roman" w:hAnsi="Helvetica" w:cs="Helvetica"/>
          <w:color w:val="444444"/>
          <w:sz w:val="18"/>
          <w:szCs w:val="18"/>
          <w:lang w:eastAsia="sk-SK"/>
        </w:rPr>
      </w:pPr>
      <w:r w:rsidRPr="003631FC">
        <w:rPr>
          <w:rFonts w:ascii="Helvetica" w:eastAsia="Times New Roman" w:hAnsi="Helvetica" w:cs="Helvetica"/>
          <w:color w:val="444444"/>
          <w:sz w:val="18"/>
          <w:szCs w:val="18"/>
          <w:lang w:eastAsia="sk-SK"/>
        </w:rPr>
        <w:t>145. Match the description with the associated IOS mode. (Not all options are used.)</w:t>
      </w:r>
      <w:r w:rsidRPr="003631FC">
        <w:rPr>
          <w:rFonts w:ascii="Helvetica" w:eastAsia="Times New Roman" w:hAnsi="Helvetica" w:cs="Helvetica"/>
          <w:color w:val="444444"/>
          <w:sz w:val="18"/>
          <w:szCs w:val="18"/>
          <w:lang w:eastAsia="sk-SK"/>
        </w:rPr>
        <w:br/>
      </w:r>
      <w:r w:rsidRPr="003631FC">
        <w:rPr>
          <w:rFonts w:ascii="Helvetica" w:eastAsia="Times New Roman" w:hAnsi="Helvetica" w:cs="Helvetica"/>
          <w:noProof/>
          <w:color w:val="444444"/>
          <w:sz w:val="18"/>
          <w:szCs w:val="18"/>
          <w:lang w:eastAsia="sk-SK"/>
        </w:rPr>
        <w:drawing>
          <wp:inline distT="0" distB="0" distL="0" distR="0">
            <wp:extent cx="2540382" cy="2425147"/>
            <wp:effectExtent l="0" t="0" r="0" b="0"/>
            <wp:docPr id="36" name="Obrázok 3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48394" cy="2432796"/>
                    </a:xfrm>
                    <a:prstGeom prst="rect">
                      <a:avLst/>
                    </a:prstGeom>
                    <a:noFill/>
                    <a:ln>
                      <a:noFill/>
                    </a:ln>
                  </pic:spPr>
                </pic:pic>
              </a:graphicData>
            </a:graphic>
          </wp:inline>
        </w:drawing>
      </w:r>
    </w:p>
    <w:p w:rsidR="003631FC" w:rsidRPr="003631FC" w:rsidRDefault="003631FC" w:rsidP="003631FC">
      <w:pPr>
        <w:shd w:val="clear" w:color="auto" w:fill="FFFFFF"/>
        <w:spacing w:after="300" w:line="360" w:lineRule="atLeast"/>
        <w:textAlignment w:val="baseline"/>
        <w:rPr>
          <w:rFonts w:ascii="Helvetica" w:eastAsia="Times New Roman" w:hAnsi="Helvetica" w:cs="Helvetica"/>
          <w:color w:val="444444"/>
          <w:sz w:val="21"/>
          <w:szCs w:val="21"/>
          <w:lang w:eastAsia="sk-SK"/>
        </w:rPr>
      </w:pPr>
      <w:r w:rsidRPr="003631FC">
        <w:rPr>
          <w:rFonts w:ascii="Helvetica" w:eastAsia="Times New Roman" w:hAnsi="Helvetica" w:cs="Helvetica"/>
          <w:color w:val="444444"/>
          <w:sz w:val="21"/>
          <w:szCs w:val="21"/>
          <w:lang w:eastAsia="sk-SK"/>
        </w:rPr>
        <w:t>146. Match the IPv6 address to the IPv6 address type. (Not all options are used.)</w:t>
      </w:r>
      <w:r w:rsidRPr="003631FC">
        <w:rPr>
          <w:rFonts w:ascii="Helvetica" w:eastAsia="Times New Roman" w:hAnsi="Helvetica" w:cs="Helvetica"/>
          <w:color w:val="444444"/>
          <w:sz w:val="21"/>
          <w:szCs w:val="21"/>
          <w:lang w:eastAsia="sk-SK"/>
        </w:rPr>
        <w:br/>
      </w:r>
      <w:r w:rsidRPr="003631FC">
        <w:rPr>
          <w:rFonts w:ascii="Helvetica" w:eastAsia="Times New Roman" w:hAnsi="Helvetica" w:cs="Helvetica"/>
          <w:noProof/>
          <w:color w:val="444444"/>
          <w:sz w:val="21"/>
          <w:szCs w:val="21"/>
          <w:lang w:eastAsia="sk-SK"/>
        </w:rPr>
        <w:drawing>
          <wp:inline distT="0" distB="0" distL="0" distR="0">
            <wp:extent cx="2540000" cy="2413766"/>
            <wp:effectExtent l="0" t="0" r="0" b="5715"/>
            <wp:docPr id="35" name="Obrázok 35"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46934" cy="2420355"/>
                    </a:xfrm>
                    <a:prstGeom prst="rect">
                      <a:avLst/>
                    </a:prstGeom>
                    <a:noFill/>
                    <a:ln>
                      <a:noFill/>
                    </a:ln>
                  </pic:spPr>
                </pic:pic>
              </a:graphicData>
            </a:graphic>
          </wp:inline>
        </w:drawing>
      </w:r>
    </w:p>
    <w:p w:rsidR="001B1B10" w:rsidRDefault="001B1B10" w:rsidP="008C1464">
      <w:pPr>
        <w:spacing w:after="0" w:line="200" w:lineRule="atLeast"/>
        <w:rPr>
          <w:sz w:val="18"/>
          <w:szCs w:val="18"/>
        </w:rPr>
      </w:pPr>
    </w:p>
    <w:p w:rsidR="001B1B10" w:rsidRDefault="001B1B10">
      <w:pPr>
        <w:rPr>
          <w:sz w:val="18"/>
          <w:szCs w:val="18"/>
        </w:rPr>
      </w:pPr>
      <w:r>
        <w:rPr>
          <w:sz w:val="18"/>
          <w:szCs w:val="18"/>
        </w:rPr>
        <w:br w:type="page"/>
      </w:r>
    </w:p>
    <w:p w:rsidR="001B1B10" w:rsidRPr="00D573F7" w:rsidRDefault="001B1B10" w:rsidP="001B1B10">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7. A college marketing department has a networked storage device that uses the IP address 10.18.7.5, TCP port 443 for encryption, and UDP port 4365 for video streaming. The college already uses PAT on the router that connects to the Internet. The router interface has the public IP address of 209.165.200.225/30. The IP NAT pool currently uses the IP addresses ranging from 209.165.200.228-236. Which configuration would the network administrator add to allow this device to be accessed by the marketing personnel from home?</w:t>
      </w:r>
    </w:p>
    <w:p w:rsidR="001B1B10" w:rsidRPr="00D573F7" w:rsidRDefault="001B1B10" w:rsidP="001B1B10">
      <w:pPr>
        <w:pStyle w:val="Normlnywebov"/>
        <w:shd w:val="clear" w:color="auto" w:fill="FFFFFF"/>
        <w:spacing w:before="0" w:beforeAutospacing="0" w:after="230" w:afterAutospacing="0" w:line="276" w:lineRule="atLeast"/>
        <w:contextualSpacing/>
        <w:textAlignment w:val="baseline"/>
        <w:rPr>
          <w:rStyle w:val="Siln"/>
          <w:rFonts w:asciiTheme="minorHAnsi" w:hAnsiTheme="minorHAnsi"/>
          <w:color w:val="FF0000"/>
          <w:sz w:val="18"/>
          <w:szCs w:val="18"/>
          <w:bdr w:val="none" w:sz="0" w:space="0" w:color="auto" w:frame="1"/>
          <w:shd w:val="clear" w:color="auto" w:fill="FFFFFF"/>
        </w:rPr>
      </w:pPr>
      <w:r w:rsidRPr="00D573F7">
        <w:rPr>
          <w:rStyle w:val="Siln"/>
          <w:rFonts w:asciiTheme="minorHAnsi" w:hAnsiTheme="minorHAnsi"/>
          <w:color w:val="FF0000"/>
          <w:sz w:val="18"/>
          <w:szCs w:val="18"/>
          <w:bdr w:val="none" w:sz="0" w:space="0" w:color="auto" w:frame="1"/>
          <w:shd w:val="clear" w:color="auto" w:fill="FFFFFF"/>
        </w:rPr>
        <w:t>ip nat inside source static tcp 10.18.7.5 443 209.165.200.225 443</w:t>
      </w:r>
      <w:r w:rsidRPr="00D573F7">
        <w:rPr>
          <w:rFonts w:asciiTheme="minorHAnsi" w:hAnsiTheme="minorHAnsi"/>
          <w:b/>
          <w:bCs/>
          <w:color w:val="FF0000"/>
          <w:sz w:val="18"/>
          <w:szCs w:val="18"/>
          <w:bdr w:val="none" w:sz="0" w:space="0" w:color="auto" w:frame="1"/>
          <w:shd w:val="clear" w:color="auto" w:fill="FFFFFF"/>
        </w:rPr>
        <w:br/>
      </w:r>
      <w:r w:rsidRPr="00D573F7">
        <w:rPr>
          <w:rStyle w:val="Siln"/>
          <w:rFonts w:asciiTheme="minorHAnsi" w:hAnsiTheme="minorHAnsi"/>
          <w:color w:val="FF0000"/>
          <w:sz w:val="18"/>
          <w:szCs w:val="18"/>
          <w:bdr w:val="none" w:sz="0" w:space="0" w:color="auto" w:frame="1"/>
          <w:shd w:val="clear" w:color="auto" w:fill="FFFFFF"/>
        </w:rPr>
        <w:t>ip nat inside source static udp 10.18.7.5 4365 209.165.200.225 4365</w:t>
      </w:r>
    </w:p>
    <w:p w:rsidR="001B1B10" w:rsidRPr="00D573F7" w:rsidRDefault="001B1B10" w:rsidP="001B1B10">
      <w:pPr>
        <w:rPr>
          <w:rFonts w:cs="Arial"/>
          <w:color w:val="333333"/>
          <w:sz w:val="18"/>
          <w:szCs w:val="18"/>
          <w:shd w:val="clear" w:color="auto" w:fill="FFFFFF"/>
        </w:rPr>
      </w:pPr>
      <w:r w:rsidRPr="00D573F7">
        <w:rPr>
          <w:rFonts w:cs="Arial"/>
          <w:color w:val="333333"/>
          <w:sz w:val="18"/>
          <w:szCs w:val="18"/>
          <w:shd w:val="clear" w:color="auto" w:fill="FFFFFF"/>
        </w:rPr>
        <w:t>14. A</w:t>
      </w:r>
      <w:r w:rsidRPr="00D573F7">
        <w:rPr>
          <w:rStyle w:val="apple-converted-space"/>
          <w:rFonts w:cs="Arial"/>
          <w:color w:val="333333"/>
          <w:sz w:val="18"/>
          <w:szCs w:val="18"/>
          <w:shd w:val="clear" w:color="auto" w:fill="FFFFFF"/>
        </w:rPr>
        <w:t> </w:t>
      </w:r>
      <w:r w:rsidRPr="00D573F7">
        <w:rPr>
          <w:rStyle w:val="Siln"/>
          <w:rFonts w:cs="Arial"/>
          <w:color w:val="FF0000"/>
          <w:sz w:val="18"/>
          <w:szCs w:val="18"/>
          <w:bdr w:val="none" w:sz="0" w:space="0" w:color="auto" w:frame="1"/>
          <w:shd w:val="clear" w:color="auto" w:fill="FFFFFF"/>
        </w:rPr>
        <w:t>logical</w:t>
      </w:r>
      <w:r w:rsidRPr="00D573F7">
        <w:rPr>
          <w:rStyle w:val="apple-converted-space"/>
          <w:rFonts w:cs="Arial"/>
          <w:color w:val="333333"/>
          <w:sz w:val="18"/>
          <w:szCs w:val="18"/>
          <w:shd w:val="clear" w:color="auto" w:fill="FFFFFF"/>
        </w:rPr>
        <w:t> </w:t>
      </w:r>
      <w:r w:rsidRPr="00D573F7">
        <w:rPr>
          <w:rFonts w:cs="Arial"/>
          <w:color w:val="333333"/>
          <w:sz w:val="18"/>
          <w:szCs w:val="18"/>
          <w:shd w:val="clear" w:color="auto" w:fill="FFFFFF"/>
        </w:rPr>
        <w:t>topology influences the type of network framing and media access control that will be used.</w:t>
      </w:r>
    </w:p>
    <w:p w:rsidR="001B1B10" w:rsidRPr="00D573F7" w:rsidRDefault="001B1B10" w:rsidP="001B1B10">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22.A network administrator is adding ACLs to a new IPv6 multirouter environment. Which IPv6 ACE is automatically added implicitly at the end of an ACL so that two adjacent routers can discover each other?</w:t>
      </w:r>
    </w:p>
    <w:p w:rsidR="001B1B10" w:rsidRPr="00D573F7" w:rsidRDefault="001B1B10" w:rsidP="001B1B10">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rPr>
        <w:t>permit icmp any any nd-na</w:t>
      </w:r>
      <w:r w:rsidRPr="00D573F7">
        <w:rPr>
          <w:rStyle w:val="apple-converted-space"/>
          <w:rFonts w:asciiTheme="minorHAnsi" w:hAnsiTheme="minorHAnsi"/>
          <w:b/>
          <w:bCs/>
          <w:color w:val="FF0000"/>
          <w:sz w:val="18"/>
          <w:szCs w:val="18"/>
          <w:bdr w:val="none" w:sz="0" w:space="0" w:color="auto" w:frame="1"/>
        </w:rPr>
        <w:t> </w:t>
      </w:r>
      <w:r w:rsidRPr="00D573F7">
        <w:rPr>
          <w:rFonts w:asciiTheme="minorHAnsi" w:hAnsiTheme="minorHAnsi"/>
          <w:color w:val="444444"/>
          <w:sz w:val="18"/>
          <w:szCs w:val="18"/>
        </w:rPr>
        <w:br/>
      </w:r>
    </w:p>
    <w:p w:rsidR="001B1B10" w:rsidRPr="00D573F7" w:rsidRDefault="001B1B10" w:rsidP="001B1B10">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45. A network administrator is designing an ACL. The networks 192.168.1.0/25, 192.168.0.0/25, 192.168.0.128/25, 192.168.1.128/26, and 192.168.1.192/26 are affected by the ACL. Which wildcard mask, if any, is the most efficient to use when specifying all of these networks in a single ACL permit entry?</w:t>
      </w:r>
    </w:p>
    <w:p w:rsidR="001B1B10" w:rsidRPr="00D573F7" w:rsidRDefault="001B1B10" w:rsidP="001B1B10">
      <w:pPr>
        <w:pStyle w:val="Normlnywebov"/>
        <w:shd w:val="clear" w:color="auto" w:fill="FFFFFF"/>
        <w:spacing w:before="0" w:beforeAutospacing="0" w:after="0" w:afterAutospacing="0" w:line="276" w:lineRule="atLeast"/>
        <w:jc w:val="both"/>
        <w:textAlignment w:val="baseline"/>
        <w:rPr>
          <w:rFonts w:asciiTheme="minorHAnsi" w:hAnsiTheme="minorHAnsi"/>
          <w:color w:val="444444"/>
          <w:sz w:val="18"/>
          <w:szCs w:val="18"/>
        </w:rPr>
      </w:pPr>
      <w:r w:rsidRPr="00D573F7">
        <w:rPr>
          <w:rFonts w:asciiTheme="minorHAnsi" w:hAnsiTheme="minorHAnsi"/>
          <w:color w:val="444444"/>
          <w:sz w:val="18"/>
          <w:szCs w:val="18"/>
        </w:rPr>
        <w:t>0.0.0.127</w:t>
      </w:r>
      <w:r w:rsidRPr="00D573F7">
        <w:rPr>
          <w:rFonts w:asciiTheme="minorHAnsi" w:hAnsiTheme="minorHAnsi"/>
          <w:color w:val="444444"/>
          <w:sz w:val="18"/>
          <w:szCs w:val="18"/>
        </w:rPr>
        <w:br/>
        <w:t>0.0.0.255</w:t>
      </w:r>
      <w:r w:rsidRPr="00D573F7">
        <w:rPr>
          <w:rFonts w:asciiTheme="minorHAnsi" w:hAnsiTheme="minorHAnsi"/>
          <w:color w:val="444444"/>
          <w:sz w:val="18"/>
          <w:szCs w:val="18"/>
        </w:rPr>
        <w:br/>
      </w:r>
      <w:r w:rsidRPr="00D573F7">
        <w:rPr>
          <w:rStyle w:val="Siln"/>
          <w:rFonts w:asciiTheme="minorHAnsi" w:hAnsiTheme="minorHAnsi"/>
          <w:color w:val="FF0000"/>
          <w:sz w:val="18"/>
          <w:szCs w:val="18"/>
          <w:bdr w:val="none" w:sz="0" w:space="0" w:color="auto" w:frame="1"/>
        </w:rPr>
        <w:t>0.0.1.255</w:t>
      </w:r>
      <w:r w:rsidRPr="00D573F7">
        <w:rPr>
          <w:rStyle w:val="apple-converted-space"/>
          <w:rFonts w:asciiTheme="minorHAnsi" w:hAnsiTheme="minorHAnsi"/>
          <w:b/>
          <w:bCs/>
          <w:color w:val="FF0000"/>
          <w:sz w:val="18"/>
          <w:szCs w:val="18"/>
          <w:bdr w:val="none" w:sz="0" w:space="0" w:color="auto" w:frame="1"/>
        </w:rPr>
        <w:t> </w:t>
      </w:r>
      <w:r w:rsidRPr="00D573F7">
        <w:rPr>
          <w:rFonts w:asciiTheme="minorHAnsi" w:hAnsiTheme="minorHAnsi"/>
          <w:color w:val="444444"/>
          <w:sz w:val="18"/>
          <w:szCs w:val="18"/>
        </w:rPr>
        <w:br/>
        <w:t>0.0.255.255</w:t>
      </w:r>
    </w:p>
    <w:p w:rsidR="001B1B10" w:rsidRPr="00D573F7" w:rsidRDefault="001B1B10" w:rsidP="001B1B10">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p>
    <w:p w:rsidR="001B1B10" w:rsidRPr="00D573F7" w:rsidRDefault="001B1B10" w:rsidP="001B1B10">
      <w:pPr>
        <w:pStyle w:val="Normlnywebov"/>
        <w:shd w:val="clear" w:color="auto" w:fill="FFFFFF"/>
        <w:spacing w:before="0" w:beforeAutospacing="0" w:after="240" w:afterAutospacing="0" w:line="240" w:lineRule="atLeast"/>
        <w:contextualSpacing/>
        <w:rPr>
          <w:rStyle w:val="Siln"/>
          <w:rFonts w:asciiTheme="minorHAnsi" w:hAnsiTheme="minorHAnsi" w:cs="Arial"/>
          <w:color w:val="000000"/>
          <w:sz w:val="18"/>
          <w:szCs w:val="18"/>
        </w:rPr>
      </w:pPr>
      <w:r w:rsidRPr="00D573F7">
        <w:rPr>
          <w:rStyle w:val="Siln"/>
          <w:rFonts w:asciiTheme="minorHAnsi" w:hAnsiTheme="minorHAnsi" w:cs="Arial"/>
          <w:color w:val="000000"/>
          <w:sz w:val="18"/>
          <w:szCs w:val="18"/>
        </w:rPr>
        <w:t xml:space="preserve">46. A network administrator is explaining to a junior colleague the use of the lt and gt keywords when filtering packets using an extended ACL. Where would the lt or gt keywords be used? </w:t>
      </w:r>
    </w:p>
    <w:p w:rsidR="001B1B10" w:rsidRPr="00D573F7" w:rsidRDefault="001B1B10" w:rsidP="001B1B10">
      <w:pPr>
        <w:pStyle w:val="Normlnywebov"/>
        <w:spacing w:before="0" w:beforeAutospacing="0" w:after="240" w:afterAutospacing="0" w:line="240" w:lineRule="atLeast"/>
        <w:contextualSpacing/>
        <w:rPr>
          <w:rStyle w:val="Siln"/>
          <w:rFonts w:asciiTheme="minorHAnsi" w:hAnsiTheme="minorHAnsi"/>
          <w:color w:val="FF0000"/>
          <w:sz w:val="18"/>
          <w:szCs w:val="18"/>
          <w:bdr w:val="none" w:sz="0" w:space="0" w:color="auto" w:frame="1"/>
          <w:shd w:val="clear" w:color="auto" w:fill="FFFFFF"/>
        </w:rPr>
      </w:pPr>
      <w:r w:rsidRPr="00D573F7">
        <w:rPr>
          <w:rStyle w:val="Siln"/>
          <w:rFonts w:asciiTheme="minorHAnsi" w:hAnsiTheme="minorHAnsi"/>
          <w:color w:val="FF0000"/>
          <w:sz w:val="18"/>
          <w:szCs w:val="18"/>
          <w:bdr w:val="none" w:sz="0" w:space="0" w:color="auto" w:frame="1"/>
          <w:shd w:val="clear" w:color="auto" w:fill="FFFFFF"/>
        </w:rPr>
        <w:t>in an IPv4 extended ACL that allows packets from a range of TCP ports destined for a specific network device</w:t>
      </w:r>
    </w:p>
    <w:p w:rsidR="001B1B10" w:rsidRPr="00D573F7" w:rsidRDefault="001B1B10" w:rsidP="001B1B10">
      <w:pPr>
        <w:pStyle w:val="Normlnywebov"/>
        <w:spacing w:before="0" w:beforeAutospacing="0" w:after="240" w:afterAutospacing="0" w:line="240" w:lineRule="atLeast"/>
        <w:contextualSpacing/>
        <w:rPr>
          <w:rStyle w:val="Siln"/>
          <w:rFonts w:asciiTheme="minorHAnsi" w:hAnsiTheme="minorHAnsi"/>
          <w:color w:val="FF0000"/>
          <w:sz w:val="18"/>
          <w:szCs w:val="18"/>
          <w:bdr w:val="none" w:sz="0" w:space="0" w:color="auto" w:frame="1"/>
          <w:shd w:val="clear" w:color="auto" w:fill="FFFFFF"/>
        </w:rPr>
      </w:pPr>
    </w:p>
    <w:p w:rsidR="001B1B10" w:rsidRPr="00D573F7" w:rsidRDefault="001B1B10" w:rsidP="001B1B10">
      <w:pPr>
        <w:pStyle w:val="Normlnywebov"/>
        <w:spacing w:before="0" w:beforeAutospacing="0" w:after="240" w:afterAutospacing="0" w:line="240" w:lineRule="atLeast"/>
        <w:contextualSpacing/>
        <w:rPr>
          <w:rFonts w:asciiTheme="minorHAnsi" w:hAnsiTheme="minorHAnsi"/>
          <w:b/>
          <w:bCs/>
          <w:color w:val="FF0000"/>
          <w:sz w:val="18"/>
          <w:szCs w:val="18"/>
          <w:bdr w:val="none" w:sz="0" w:space="0" w:color="auto" w:frame="1"/>
          <w:shd w:val="clear" w:color="auto" w:fill="FFFFFF"/>
        </w:rPr>
      </w:pPr>
      <w:r w:rsidRPr="00D573F7">
        <w:rPr>
          <w:rFonts w:asciiTheme="minorHAnsi" w:hAnsiTheme="minorHAnsi"/>
          <w:color w:val="444444"/>
          <w:sz w:val="18"/>
          <w:szCs w:val="18"/>
          <w:shd w:val="clear" w:color="auto" w:fill="FFFFFF"/>
        </w:rPr>
        <w:t>.A network administrator is using the router-on-a-stick method to configure inter-VLAN routing. Switch port Gi1/1 is used to connect to the router. Which command should be entered to prepare this port for the task?</w:t>
      </w:r>
    </w:p>
    <w:p w:rsidR="001B1B10" w:rsidRPr="00D573F7" w:rsidRDefault="001B1B10" w:rsidP="001B1B10">
      <w:pPr>
        <w:pStyle w:val="Normlnywebov"/>
        <w:shd w:val="clear" w:color="auto" w:fill="FFFFFF"/>
        <w:spacing w:before="0" w:beforeAutospacing="0" w:after="0" w:afterAutospacing="0" w:line="276" w:lineRule="atLeast"/>
        <w:contextualSpacing/>
        <w:textAlignment w:val="baseline"/>
        <w:rPr>
          <w:rStyle w:val="Siln"/>
          <w:rFonts w:asciiTheme="minorHAnsi" w:hAnsiTheme="minorHAnsi"/>
          <w:color w:val="FF0000"/>
          <w:sz w:val="18"/>
          <w:szCs w:val="18"/>
          <w:bdr w:val="none" w:sz="0" w:space="0" w:color="auto" w:frame="1"/>
          <w:shd w:val="clear" w:color="auto" w:fill="FFFFFF"/>
        </w:rPr>
      </w:pPr>
      <w:r w:rsidRPr="00D573F7">
        <w:rPr>
          <w:rStyle w:val="Siln"/>
          <w:rFonts w:asciiTheme="minorHAnsi" w:hAnsiTheme="minorHAnsi"/>
          <w:color w:val="FF0000"/>
          <w:sz w:val="18"/>
          <w:szCs w:val="18"/>
          <w:bdr w:val="none" w:sz="0" w:space="0" w:color="auto" w:frame="1"/>
          <w:shd w:val="clear" w:color="auto" w:fill="FFFFFF"/>
        </w:rPr>
        <w:t>Switch(config)# interface gigabitethernet 1/1</w:t>
      </w:r>
      <w:r w:rsidRPr="00D573F7">
        <w:rPr>
          <w:rFonts w:asciiTheme="minorHAnsi" w:hAnsiTheme="minorHAnsi"/>
          <w:b/>
          <w:bCs/>
          <w:color w:val="FF0000"/>
          <w:sz w:val="18"/>
          <w:szCs w:val="18"/>
          <w:bdr w:val="none" w:sz="0" w:space="0" w:color="auto" w:frame="1"/>
          <w:shd w:val="clear" w:color="auto" w:fill="FFFFFF"/>
        </w:rPr>
        <w:br/>
      </w:r>
      <w:r w:rsidRPr="00D573F7">
        <w:rPr>
          <w:rStyle w:val="Siln"/>
          <w:rFonts w:asciiTheme="minorHAnsi" w:hAnsiTheme="minorHAnsi"/>
          <w:color w:val="FF0000"/>
          <w:sz w:val="18"/>
          <w:szCs w:val="18"/>
          <w:bdr w:val="none" w:sz="0" w:space="0" w:color="auto" w:frame="1"/>
          <w:shd w:val="clear" w:color="auto" w:fill="FFFFFF"/>
        </w:rPr>
        <w:t>Switch(config-if)# switchport mode trunk</w:t>
      </w:r>
    </w:p>
    <w:p w:rsidR="001B1B10" w:rsidRPr="00D573F7" w:rsidRDefault="001B1B10" w:rsidP="001B1B10">
      <w:pPr>
        <w:pStyle w:val="Normlnywebov"/>
        <w:shd w:val="clear" w:color="auto" w:fill="FFFFFF"/>
        <w:spacing w:before="0" w:beforeAutospacing="0" w:after="0" w:afterAutospacing="0" w:line="276" w:lineRule="atLeast"/>
        <w:contextualSpacing/>
        <w:textAlignment w:val="baseline"/>
        <w:rPr>
          <w:rStyle w:val="Siln"/>
          <w:rFonts w:asciiTheme="minorHAnsi" w:hAnsiTheme="minorHAnsi"/>
          <w:color w:val="FF0000"/>
          <w:sz w:val="18"/>
          <w:szCs w:val="18"/>
          <w:bdr w:val="none" w:sz="0" w:space="0" w:color="auto" w:frame="1"/>
          <w:shd w:val="clear" w:color="auto" w:fill="FFFFFF"/>
        </w:rPr>
      </w:pPr>
    </w:p>
    <w:p w:rsidR="001B1B10" w:rsidRPr="00D573F7" w:rsidRDefault="001B1B10" w:rsidP="001B1B10">
      <w:pPr>
        <w:pStyle w:val="Normlnywebov"/>
        <w:shd w:val="clear" w:color="auto" w:fill="FFFFFF"/>
        <w:spacing w:before="0" w:beforeAutospacing="0" w:after="0" w:afterAutospacing="0" w:line="276" w:lineRule="atLeast"/>
        <w:contextualSpacing/>
        <w:textAlignment w:val="baseline"/>
        <w:rPr>
          <w:rStyle w:val="Siln"/>
          <w:rFonts w:asciiTheme="minorHAnsi" w:hAnsiTheme="minorHAnsi"/>
          <w:b w:val="0"/>
          <w:bCs w:val="0"/>
          <w:color w:val="444444"/>
          <w:sz w:val="18"/>
          <w:szCs w:val="18"/>
        </w:rPr>
      </w:pPr>
      <w:r w:rsidRPr="00D573F7">
        <w:rPr>
          <w:rFonts w:asciiTheme="minorHAnsi" w:hAnsiTheme="minorHAnsi"/>
          <w:color w:val="444444"/>
          <w:sz w:val="18"/>
          <w:szCs w:val="18"/>
          <w:shd w:val="clear" w:color="auto" w:fill="FFFFFF"/>
        </w:rPr>
        <w:t>12.</w:t>
      </w:r>
      <w:r w:rsidRPr="00D573F7">
        <w:rPr>
          <w:rFonts w:asciiTheme="minorHAnsi" w:hAnsiTheme="minorHAnsi"/>
          <w:color w:val="444444"/>
          <w:sz w:val="18"/>
          <w:szCs w:val="18"/>
        </w:rPr>
        <w:t xml:space="preserve"> </w:t>
      </w:r>
      <w:r w:rsidRPr="00D573F7">
        <w:rPr>
          <w:rFonts w:asciiTheme="minorHAnsi" w:hAnsiTheme="minorHAnsi"/>
          <w:color w:val="444444"/>
          <w:sz w:val="18"/>
          <w:szCs w:val="18"/>
          <w:shd w:val="clear" w:color="auto" w:fill="FFFFFF"/>
        </w:rPr>
        <w:t>A network contains multiple VLANs spanning multiple switches. What happens when a device in VLAN 20 sends a broadcast Ethernet frame?</w:t>
      </w:r>
      <w:r w:rsidRPr="00D573F7">
        <w:rPr>
          <w:rFonts w:asciiTheme="minorHAnsi" w:hAnsiTheme="minorHAnsi"/>
          <w:color w:val="444444"/>
          <w:sz w:val="18"/>
          <w:szCs w:val="18"/>
        </w:rPr>
        <w:br/>
      </w:r>
      <w:r w:rsidRPr="00D573F7">
        <w:rPr>
          <w:rStyle w:val="Siln"/>
          <w:rFonts w:asciiTheme="minorHAnsi" w:hAnsiTheme="minorHAnsi"/>
          <w:color w:val="FF0000"/>
          <w:sz w:val="18"/>
          <w:szCs w:val="18"/>
          <w:bdr w:val="none" w:sz="0" w:space="0" w:color="auto" w:frame="1"/>
          <w:shd w:val="clear" w:color="auto" w:fill="FFFFFF"/>
        </w:rPr>
        <w:t>Only devices in VLAN 20 see the frame.</w:t>
      </w:r>
    </w:p>
    <w:p w:rsidR="001B1B10" w:rsidRPr="00D573F7" w:rsidRDefault="001B1B10" w:rsidP="001B1B10">
      <w:pPr>
        <w:rPr>
          <w:rFonts w:eastAsia="Times New Roman" w:cs="Arial"/>
          <w:bCs/>
          <w:color w:val="FF0000"/>
          <w:sz w:val="18"/>
          <w:szCs w:val="18"/>
          <w:lang w:eastAsia="sk-SK"/>
        </w:rPr>
      </w:pPr>
      <w:r w:rsidRPr="00D573F7">
        <w:rPr>
          <w:color w:val="444444"/>
          <w:sz w:val="18"/>
          <w:szCs w:val="18"/>
        </w:rPr>
        <w:br/>
      </w:r>
      <w:r w:rsidRPr="00D573F7">
        <w:rPr>
          <w:rFonts w:eastAsia="Times New Roman" w:cs="Arial"/>
          <w:bCs/>
          <w:color w:val="000000"/>
          <w:sz w:val="18"/>
          <w:szCs w:val="18"/>
          <w:lang w:eastAsia="sk-SK"/>
        </w:rPr>
        <w:t xml:space="preserve">8. A small-sized company has 20 workstations and 2 servers. The company has been assigned a group of IPv4 addresses 209.165.200.224/29 from its ISP. What technology should the company implement in order to allow the workstations to access the services over the Internet?  </w:t>
      </w:r>
      <w:r w:rsidRPr="00D573F7">
        <w:rPr>
          <w:rFonts w:eastAsia="Times New Roman" w:cs="Arial"/>
          <w:bCs/>
          <w:color w:val="FF0000"/>
          <w:sz w:val="18"/>
          <w:szCs w:val="18"/>
          <w:lang w:eastAsia="sk-SK"/>
        </w:rPr>
        <w:t xml:space="preserve">DYNAMIC NAT </w:t>
      </w:r>
    </w:p>
    <w:p w:rsidR="001B1B10" w:rsidRPr="00D573F7" w:rsidRDefault="001B1B10" w:rsidP="001B1B10">
      <w:pPr>
        <w:shd w:val="clear" w:color="auto" w:fill="FFFFFF"/>
        <w:spacing w:after="240" w:line="360" w:lineRule="atLeast"/>
        <w:contextualSpacing/>
        <w:rPr>
          <w:rFonts w:cs="Arial"/>
          <w:b/>
          <w:bCs/>
          <w:color w:val="000000"/>
          <w:sz w:val="18"/>
          <w:szCs w:val="18"/>
          <w:shd w:val="clear" w:color="auto" w:fill="6DB46D"/>
        </w:rPr>
      </w:pPr>
      <w:r w:rsidRPr="00D573F7">
        <w:rPr>
          <w:rStyle w:val="Siln"/>
          <w:rFonts w:cs="Arial"/>
          <w:b w:val="0"/>
          <w:color w:val="000000"/>
          <w:sz w:val="18"/>
          <w:szCs w:val="18"/>
          <w:shd w:val="clear" w:color="auto" w:fill="FFFFFF"/>
        </w:rPr>
        <w:t>9.A router has used the OSPF protocol to learn a route to the 172.16.32.0/19 network. Which command will implement a backup floating static route to this network?</w:t>
      </w:r>
      <w:r w:rsidRPr="00D573F7">
        <w:rPr>
          <w:rFonts w:cs="Arial"/>
          <w:b/>
          <w:bCs/>
          <w:color w:val="000000"/>
          <w:sz w:val="18"/>
          <w:szCs w:val="18"/>
          <w:shd w:val="clear" w:color="auto" w:fill="6DB46D"/>
        </w:rPr>
        <w:t xml:space="preserve"> </w:t>
      </w:r>
    </w:p>
    <w:p w:rsidR="001B1B10" w:rsidRPr="00D573F7" w:rsidRDefault="001B1B10" w:rsidP="001B1B10">
      <w:pPr>
        <w:shd w:val="clear" w:color="auto" w:fill="FFFFFF"/>
        <w:spacing w:after="240" w:line="360" w:lineRule="atLeast"/>
        <w:contextualSpacing/>
        <w:rPr>
          <w:rStyle w:val="Siln"/>
          <w:bCs w:val="0"/>
          <w:sz w:val="18"/>
          <w:szCs w:val="18"/>
          <w:bdr w:val="none" w:sz="0" w:space="0" w:color="auto" w:frame="1"/>
          <w:shd w:val="clear" w:color="auto" w:fill="FFFFFF"/>
        </w:rPr>
      </w:pPr>
      <w:r w:rsidRPr="00D573F7">
        <w:rPr>
          <w:rStyle w:val="Siln"/>
          <w:bCs w:val="0"/>
          <w:color w:val="FF0000"/>
          <w:sz w:val="18"/>
          <w:szCs w:val="18"/>
          <w:bdr w:val="none" w:sz="0" w:space="0" w:color="auto" w:frame="1"/>
          <w:shd w:val="clear" w:color="auto" w:fill="FFFFFF"/>
        </w:rPr>
        <w:t>ip route 172.16.32.0 255.255.224.0 S0/0/0 200</w:t>
      </w:r>
    </w:p>
    <w:p w:rsidR="001B1B10" w:rsidRPr="00D573F7" w:rsidRDefault="001B1B10" w:rsidP="001B1B10">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A router needs to be configured to route within OSPF area 0. Which two commands are required to accomplish this? (Choose two.)</w:t>
      </w:r>
    </w:p>
    <w:p w:rsidR="001B1B10" w:rsidRPr="00D573F7" w:rsidRDefault="001B1B10" w:rsidP="001B1B10">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rPr>
        <w:t>RouterA(config)# router ospf 1</w:t>
      </w:r>
      <w:r w:rsidRPr="00D573F7">
        <w:rPr>
          <w:rStyle w:val="apple-converted-space"/>
          <w:rFonts w:asciiTheme="minorHAnsi" w:hAnsiTheme="minorHAnsi"/>
          <w:b/>
          <w:bCs/>
          <w:color w:val="FF0000"/>
          <w:sz w:val="18"/>
          <w:szCs w:val="18"/>
          <w:bdr w:val="none" w:sz="0" w:space="0" w:color="auto" w:frame="1"/>
        </w:rPr>
        <w:t> </w:t>
      </w:r>
      <w:r w:rsidRPr="00D573F7">
        <w:rPr>
          <w:rFonts w:asciiTheme="minorHAnsi" w:hAnsiTheme="minorHAnsi"/>
          <w:color w:val="444444"/>
          <w:sz w:val="18"/>
          <w:szCs w:val="18"/>
        </w:rPr>
        <w:br/>
      </w:r>
      <w:r w:rsidRPr="00D573F7">
        <w:rPr>
          <w:rStyle w:val="Siln"/>
          <w:rFonts w:asciiTheme="minorHAnsi" w:hAnsiTheme="minorHAnsi"/>
          <w:color w:val="FF0000"/>
          <w:sz w:val="18"/>
          <w:szCs w:val="18"/>
          <w:bdr w:val="none" w:sz="0" w:space="0" w:color="auto" w:frame="1"/>
        </w:rPr>
        <w:t>RouterA(config-router)# network 192.168.2.0 0.0.0.255 area 0</w:t>
      </w:r>
      <w:r w:rsidRPr="00D573F7">
        <w:rPr>
          <w:rStyle w:val="apple-converted-space"/>
          <w:rFonts w:asciiTheme="minorHAnsi" w:hAnsiTheme="minorHAnsi"/>
          <w:b/>
          <w:bCs/>
          <w:color w:val="FF0000"/>
          <w:sz w:val="18"/>
          <w:szCs w:val="18"/>
          <w:bdr w:val="none" w:sz="0" w:space="0" w:color="auto" w:frame="1"/>
        </w:rPr>
        <w:t> </w:t>
      </w:r>
      <w:r w:rsidRPr="00D573F7">
        <w:rPr>
          <w:rFonts w:asciiTheme="minorHAnsi" w:hAnsiTheme="minorHAnsi"/>
          <w:color w:val="444444"/>
          <w:sz w:val="18"/>
          <w:szCs w:val="18"/>
        </w:rPr>
        <w:br/>
      </w:r>
    </w:p>
    <w:p w:rsidR="001B1B10" w:rsidRPr="00D573F7" w:rsidRDefault="001B1B10" w:rsidP="001B1B10">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29. A small-sized company has 20 workstations and 2 servers. The company has been assigned a group of IPv4 addresses 209.165.200.224/29 from its ISP. What technology should the company implement in order to allow the workstations to access the services over the Internet?</w:t>
      </w:r>
    </w:p>
    <w:p w:rsidR="001B1B10" w:rsidRPr="00D573F7" w:rsidRDefault="001B1B10" w:rsidP="001B1B10">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rPr>
        <w:t>port address translation</w:t>
      </w:r>
      <w:r w:rsidRPr="00D573F7">
        <w:rPr>
          <w:rStyle w:val="apple-converted-space"/>
          <w:rFonts w:asciiTheme="minorHAnsi" w:hAnsiTheme="minorHAnsi"/>
          <w:b/>
          <w:bCs/>
          <w:color w:val="FF0000"/>
          <w:sz w:val="18"/>
          <w:szCs w:val="18"/>
          <w:bdr w:val="none" w:sz="0" w:space="0" w:color="auto" w:frame="1"/>
        </w:rPr>
        <w:t> </w:t>
      </w:r>
      <w:r w:rsidRPr="00D573F7">
        <w:rPr>
          <w:rFonts w:asciiTheme="minorHAnsi" w:hAnsiTheme="minorHAnsi"/>
          <w:color w:val="444444"/>
          <w:sz w:val="18"/>
          <w:szCs w:val="18"/>
        </w:rPr>
        <w:br/>
      </w:r>
    </w:p>
    <w:p w:rsidR="001B1B10" w:rsidRPr="00D573F7" w:rsidRDefault="001B1B10" w:rsidP="001B1B10">
      <w:pPr>
        <w:rPr>
          <w:rFonts w:cs="Arial"/>
          <w:color w:val="333333"/>
          <w:sz w:val="18"/>
          <w:szCs w:val="18"/>
          <w:shd w:val="clear" w:color="auto" w:fill="FFFFFF"/>
        </w:rPr>
      </w:pPr>
    </w:p>
    <w:p w:rsidR="001B1B10" w:rsidRPr="00D573F7" w:rsidRDefault="001B1B10" w:rsidP="001B1B10">
      <w:pPr>
        <w:rPr>
          <w:rFonts w:cs="Arial"/>
          <w:color w:val="333333"/>
          <w:sz w:val="18"/>
          <w:szCs w:val="18"/>
          <w:shd w:val="clear" w:color="auto" w:fill="FFFFFF"/>
        </w:rPr>
      </w:pPr>
      <w:r w:rsidRPr="00D573F7">
        <w:rPr>
          <w:rFonts w:cs="Arial"/>
          <w:color w:val="333333"/>
          <w:sz w:val="18"/>
          <w:szCs w:val="18"/>
          <w:shd w:val="clear" w:color="auto" w:fill="FFFFFF"/>
        </w:rPr>
        <w:t>28 At a minimum, which address is required on IPv6-enabled interfaces?</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link-local</w:t>
      </w:r>
    </w:p>
    <w:p w:rsidR="001B1B10" w:rsidRPr="00D573F7" w:rsidRDefault="001B1B10" w:rsidP="001B1B10">
      <w:pPr>
        <w:pStyle w:val="Normlnywebov"/>
        <w:shd w:val="clear" w:color="auto" w:fill="FFFFFF"/>
        <w:spacing w:before="0" w:beforeAutospacing="0" w:after="276" w:afterAutospacing="0" w:line="280" w:lineRule="atLeast"/>
        <w:contextualSpacing/>
        <w:textAlignment w:val="baseline"/>
        <w:rPr>
          <w:rFonts w:asciiTheme="minorHAnsi" w:hAnsiTheme="minorHAnsi" w:cs="Arial"/>
          <w:color w:val="333333"/>
          <w:sz w:val="18"/>
          <w:szCs w:val="18"/>
        </w:rPr>
      </w:pPr>
      <w:r w:rsidRPr="00D573F7">
        <w:rPr>
          <w:rFonts w:asciiTheme="minorHAnsi" w:hAnsiTheme="minorHAnsi" w:cs="Arial"/>
          <w:color w:val="333333"/>
          <w:sz w:val="18"/>
          <w:szCs w:val="18"/>
        </w:rPr>
        <w:t>18. Consider the following range of addresses:</w:t>
      </w:r>
      <w:r w:rsidRPr="00D573F7">
        <w:rPr>
          <w:rFonts w:asciiTheme="minorHAnsi" w:hAnsiTheme="minorHAnsi" w:cs="Arial"/>
          <w:color w:val="333333"/>
          <w:sz w:val="18"/>
          <w:szCs w:val="18"/>
        </w:rPr>
        <w:br/>
        <w:t>2001:0DB8:BC15:00A0:0000::</w:t>
      </w:r>
      <w:r w:rsidRPr="00D573F7">
        <w:rPr>
          <w:rFonts w:asciiTheme="minorHAnsi" w:hAnsiTheme="minorHAnsi" w:cs="Arial"/>
          <w:color w:val="333333"/>
          <w:sz w:val="18"/>
          <w:szCs w:val="18"/>
        </w:rPr>
        <w:br/>
        <w:t>2001:0DB8:BC15:00A1:0000::</w:t>
      </w:r>
      <w:r w:rsidRPr="00D573F7">
        <w:rPr>
          <w:rFonts w:asciiTheme="minorHAnsi" w:hAnsiTheme="minorHAnsi" w:cs="Arial"/>
          <w:color w:val="333333"/>
          <w:sz w:val="18"/>
          <w:szCs w:val="18"/>
        </w:rPr>
        <w:br/>
        <w:t>2001:0DB8:BC15:00A2:0000::</w:t>
      </w:r>
      <w:r w:rsidRPr="00D573F7">
        <w:rPr>
          <w:rFonts w:asciiTheme="minorHAnsi" w:hAnsiTheme="minorHAnsi" w:cs="Arial"/>
          <w:color w:val="333333"/>
          <w:sz w:val="18"/>
          <w:szCs w:val="18"/>
        </w:rPr>
        <w:br/>
        <w:t>2001:0DB8:BC15:00AF:0000::</w:t>
      </w:r>
    </w:p>
    <w:p w:rsidR="001B1B10" w:rsidRPr="00D573F7" w:rsidRDefault="001B1B10" w:rsidP="001B1B10">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rPr>
      </w:pPr>
      <w:r w:rsidRPr="00D573F7">
        <w:rPr>
          <w:rFonts w:asciiTheme="minorHAnsi" w:hAnsiTheme="minorHAnsi" w:cs="Arial"/>
          <w:color w:val="333333"/>
          <w:sz w:val="18"/>
          <w:szCs w:val="18"/>
        </w:rPr>
        <w:t>The prefix-length for the range of addresses is</w:t>
      </w:r>
      <w:r w:rsidRPr="00D573F7">
        <w:rPr>
          <w:rStyle w:val="apple-converted-space"/>
          <w:rFonts w:asciiTheme="minorHAnsi" w:hAnsiTheme="minorHAnsi" w:cs="Arial"/>
          <w:color w:val="333333"/>
          <w:sz w:val="18"/>
          <w:szCs w:val="18"/>
        </w:rPr>
        <w:t> </w:t>
      </w:r>
      <w:r w:rsidRPr="00D573F7">
        <w:rPr>
          <w:rStyle w:val="Siln"/>
          <w:rFonts w:asciiTheme="minorHAnsi" w:hAnsiTheme="minorHAnsi" w:cs="Arial"/>
          <w:color w:val="FF0000"/>
          <w:sz w:val="18"/>
          <w:szCs w:val="18"/>
          <w:bdr w:val="none" w:sz="0" w:space="0" w:color="auto" w:frame="1"/>
        </w:rPr>
        <w:t>/60</w:t>
      </w:r>
      <w:r w:rsidRPr="00D573F7">
        <w:rPr>
          <w:rFonts w:asciiTheme="minorHAnsi" w:hAnsiTheme="minorHAnsi" w:cs="Arial"/>
          <w:color w:val="333333"/>
          <w:sz w:val="18"/>
          <w:szCs w:val="18"/>
        </w:rPr>
        <w:t>.</w:t>
      </w:r>
    </w:p>
    <w:p w:rsidR="001B1B10" w:rsidRPr="00D573F7" w:rsidRDefault="001B1B10" w:rsidP="001B1B10">
      <w:pPr>
        <w:rPr>
          <w:rStyle w:val="Siln"/>
          <w:rFonts w:cs="Arial"/>
          <w:color w:val="FF0000"/>
          <w:sz w:val="18"/>
          <w:szCs w:val="18"/>
          <w:bdr w:val="none" w:sz="0" w:space="0" w:color="auto" w:frame="1"/>
          <w:shd w:val="clear" w:color="auto" w:fill="FFFFFF"/>
        </w:rPr>
      </w:pPr>
      <w:r w:rsidRPr="00D573F7">
        <w:rPr>
          <w:rFonts w:cs="Arial"/>
          <w:color w:val="333333"/>
          <w:sz w:val="18"/>
          <w:szCs w:val="18"/>
          <w:shd w:val="clear" w:color="auto" w:fill="FFFFFF"/>
        </w:rPr>
        <w:t>13. A network administrator is configuring access control to switch SW1. If the administrator uses console line to connect to the switch, which password is needed to access user EXEC mode?</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lineconin</w:t>
      </w:r>
    </w:p>
    <w:p w:rsidR="001B1B10" w:rsidRPr="00D573F7" w:rsidRDefault="001B1B10" w:rsidP="001B1B10">
      <w:pPr>
        <w:pStyle w:val="Normlnywebov"/>
        <w:shd w:val="clear" w:color="auto" w:fill="FFFFFF"/>
        <w:spacing w:before="0" w:beforeAutospacing="0" w:after="0" w:afterAutospacing="0" w:line="276" w:lineRule="atLeast"/>
        <w:jc w:val="both"/>
        <w:textAlignment w:val="baseline"/>
        <w:rPr>
          <w:rFonts w:asciiTheme="minorHAnsi" w:hAnsiTheme="minorHAnsi"/>
          <w:color w:val="444444"/>
          <w:sz w:val="18"/>
          <w:szCs w:val="18"/>
        </w:rPr>
      </w:pPr>
      <w:r w:rsidRPr="00D573F7">
        <w:rPr>
          <w:rFonts w:asciiTheme="minorHAnsi" w:hAnsiTheme="minorHAnsi"/>
          <w:color w:val="444444"/>
          <w:sz w:val="18"/>
          <w:szCs w:val="18"/>
        </w:rPr>
        <w:t>9. A network administrator is explaining to a junior colleague the use of the</w:t>
      </w:r>
      <w:r w:rsidRPr="00D573F7">
        <w:rPr>
          <w:rStyle w:val="apple-converted-space"/>
          <w:rFonts w:asciiTheme="minorHAnsi" w:hAnsiTheme="minorHAnsi"/>
          <w:color w:val="444444"/>
          <w:sz w:val="18"/>
          <w:szCs w:val="18"/>
        </w:rPr>
        <w:t> </w:t>
      </w:r>
      <w:r w:rsidRPr="00D573F7">
        <w:rPr>
          <w:rStyle w:val="Siln"/>
          <w:rFonts w:asciiTheme="minorHAnsi" w:hAnsiTheme="minorHAnsi"/>
          <w:color w:val="444444"/>
          <w:sz w:val="18"/>
          <w:szCs w:val="18"/>
          <w:bdr w:val="none" w:sz="0" w:space="0" w:color="auto" w:frame="1"/>
        </w:rPr>
        <w:t>lt</w:t>
      </w:r>
      <w:r w:rsidRPr="00D573F7">
        <w:rPr>
          <w:rStyle w:val="apple-converted-space"/>
          <w:rFonts w:asciiTheme="minorHAnsi" w:hAnsiTheme="minorHAnsi"/>
          <w:color w:val="444444"/>
          <w:sz w:val="18"/>
          <w:szCs w:val="18"/>
        </w:rPr>
        <w:t> </w:t>
      </w:r>
      <w:r w:rsidRPr="00D573F7">
        <w:rPr>
          <w:rFonts w:asciiTheme="minorHAnsi" w:hAnsiTheme="minorHAnsi"/>
          <w:color w:val="444444"/>
          <w:sz w:val="18"/>
          <w:szCs w:val="18"/>
        </w:rPr>
        <w:t>and</w:t>
      </w:r>
      <w:r w:rsidRPr="00D573F7">
        <w:rPr>
          <w:rStyle w:val="apple-converted-space"/>
          <w:rFonts w:asciiTheme="minorHAnsi" w:hAnsiTheme="minorHAnsi"/>
          <w:color w:val="444444"/>
          <w:sz w:val="18"/>
          <w:szCs w:val="18"/>
        </w:rPr>
        <w:t> </w:t>
      </w:r>
      <w:r w:rsidRPr="00D573F7">
        <w:rPr>
          <w:rStyle w:val="Siln"/>
          <w:rFonts w:asciiTheme="minorHAnsi" w:hAnsiTheme="minorHAnsi"/>
          <w:color w:val="444444"/>
          <w:sz w:val="18"/>
          <w:szCs w:val="18"/>
          <w:bdr w:val="none" w:sz="0" w:space="0" w:color="auto" w:frame="1"/>
        </w:rPr>
        <w:t>gt</w:t>
      </w:r>
      <w:r w:rsidRPr="00D573F7">
        <w:rPr>
          <w:rStyle w:val="apple-converted-space"/>
          <w:rFonts w:asciiTheme="minorHAnsi" w:hAnsiTheme="minorHAnsi"/>
          <w:color w:val="444444"/>
          <w:sz w:val="18"/>
          <w:szCs w:val="18"/>
        </w:rPr>
        <w:t> </w:t>
      </w:r>
      <w:r w:rsidRPr="00D573F7">
        <w:rPr>
          <w:rFonts w:asciiTheme="minorHAnsi" w:hAnsiTheme="minorHAnsi"/>
          <w:color w:val="444444"/>
          <w:sz w:val="18"/>
          <w:szCs w:val="18"/>
        </w:rPr>
        <w:t>keywords when filtering packets using an extended ACL. Where would the</w:t>
      </w:r>
      <w:r w:rsidRPr="00D573F7">
        <w:rPr>
          <w:rStyle w:val="apple-converted-space"/>
          <w:rFonts w:asciiTheme="minorHAnsi" w:hAnsiTheme="minorHAnsi"/>
          <w:color w:val="444444"/>
          <w:sz w:val="18"/>
          <w:szCs w:val="18"/>
        </w:rPr>
        <w:t> </w:t>
      </w:r>
      <w:r w:rsidRPr="00D573F7">
        <w:rPr>
          <w:rStyle w:val="Siln"/>
          <w:rFonts w:asciiTheme="minorHAnsi" w:hAnsiTheme="minorHAnsi"/>
          <w:color w:val="444444"/>
          <w:sz w:val="18"/>
          <w:szCs w:val="18"/>
          <w:bdr w:val="none" w:sz="0" w:space="0" w:color="auto" w:frame="1"/>
        </w:rPr>
        <w:t>lt</w:t>
      </w:r>
      <w:r w:rsidRPr="00D573F7">
        <w:rPr>
          <w:rStyle w:val="apple-converted-space"/>
          <w:rFonts w:asciiTheme="minorHAnsi" w:hAnsiTheme="minorHAnsi"/>
          <w:color w:val="444444"/>
          <w:sz w:val="18"/>
          <w:szCs w:val="18"/>
        </w:rPr>
        <w:t> </w:t>
      </w:r>
      <w:r w:rsidRPr="00D573F7">
        <w:rPr>
          <w:rFonts w:asciiTheme="minorHAnsi" w:hAnsiTheme="minorHAnsi"/>
          <w:color w:val="444444"/>
          <w:sz w:val="18"/>
          <w:szCs w:val="18"/>
        </w:rPr>
        <w:t>or</w:t>
      </w:r>
      <w:r w:rsidRPr="00D573F7">
        <w:rPr>
          <w:rStyle w:val="apple-converted-space"/>
          <w:rFonts w:asciiTheme="minorHAnsi" w:hAnsiTheme="minorHAnsi"/>
          <w:color w:val="444444"/>
          <w:sz w:val="18"/>
          <w:szCs w:val="18"/>
        </w:rPr>
        <w:t> </w:t>
      </w:r>
      <w:r w:rsidRPr="00D573F7">
        <w:rPr>
          <w:rStyle w:val="Siln"/>
          <w:rFonts w:asciiTheme="minorHAnsi" w:hAnsiTheme="minorHAnsi"/>
          <w:color w:val="444444"/>
          <w:sz w:val="18"/>
          <w:szCs w:val="18"/>
          <w:bdr w:val="none" w:sz="0" w:space="0" w:color="auto" w:frame="1"/>
        </w:rPr>
        <w:t>gt</w:t>
      </w:r>
      <w:r w:rsidRPr="00D573F7">
        <w:rPr>
          <w:rStyle w:val="apple-converted-space"/>
          <w:rFonts w:asciiTheme="minorHAnsi" w:hAnsiTheme="minorHAnsi"/>
          <w:color w:val="444444"/>
          <w:sz w:val="18"/>
          <w:szCs w:val="18"/>
        </w:rPr>
        <w:t> </w:t>
      </w:r>
      <w:r w:rsidRPr="00D573F7">
        <w:rPr>
          <w:rFonts w:asciiTheme="minorHAnsi" w:hAnsiTheme="minorHAnsi"/>
          <w:color w:val="444444"/>
          <w:sz w:val="18"/>
          <w:szCs w:val="18"/>
        </w:rPr>
        <w:t>keywords be used?</w:t>
      </w:r>
    </w:p>
    <w:p w:rsidR="001B1B10" w:rsidRPr="00D573F7" w:rsidRDefault="001B1B10" w:rsidP="001B1B10">
      <w:pPr>
        <w:pStyle w:val="Normlnywebov"/>
        <w:shd w:val="clear" w:color="auto" w:fill="FFFFFF"/>
        <w:spacing w:before="0" w:beforeAutospacing="0" w:after="0" w:afterAutospacing="0" w:line="276" w:lineRule="atLeast"/>
        <w:contextualSpacing/>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rPr>
        <w:t>in an IPv4 extended ACL that allows packets from a range of TCP ports destined for a specific network device</w:t>
      </w:r>
    </w:p>
    <w:p w:rsidR="001B1B10" w:rsidRPr="00D573F7" w:rsidRDefault="001B1B10" w:rsidP="001B1B10">
      <w:pPr>
        <w:rPr>
          <w:rFonts w:cs="Arial"/>
          <w:color w:val="333333"/>
          <w:sz w:val="18"/>
          <w:szCs w:val="18"/>
          <w:shd w:val="clear" w:color="auto" w:fill="FFFFFF"/>
        </w:rPr>
      </w:pPr>
    </w:p>
    <w:p w:rsidR="001B1B10" w:rsidRPr="00D573F7" w:rsidRDefault="001B1B10" w:rsidP="001B1B10">
      <w:pPr>
        <w:rPr>
          <w:rFonts w:cs="Arial"/>
          <w:color w:val="333333"/>
          <w:sz w:val="18"/>
          <w:szCs w:val="18"/>
          <w:shd w:val="clear" w:color="auto" w:fill="FFFFFF"/>
        </w:rPr>
      </w:pPr>
      <w:r w:rsidRPr="00D573F7">
        <w:rPr>
          <w:rFonts w:cs="Arial"/>
          <w:color w:val="333333"/>
          <w:sz w:val="18"/>
          <w:szCs w:val="18"/>
          <w:shd w:val="clear" w:color="auto" w:fill="FFFFFF"/>
        </w:rPr>
        <w:t>10. A network administrator is implementing a distance vector routing protocol between neighbors on the network. In the context of distance vector protocols, what is a neighbor?</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routers that share a link and use the same routing protocol</w:t>
      </w:r>
    </w:p>
    <w:p w:rsidR="001B1B10" w:rsidRPr="00D573F7" w:rsidRDefault="001B1B10" w:rsidP="001B1B10">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rPr>
      </w:pPr>
      <w:r w:rsidRPr="00D573F7">
        <w:rPr>
          <w:rFonts w:asciiTheme="minorHAnsi" w:hAnsiTheme="minorHAnsi" w:cs="Arial"/>
          <w:color w:val="333333"/>
          <w:sz w:val="18"/>
          <w:szCs w:val="18"/>
        </w:rPr>
        <w:t>23. Can not connect to webpages, dns is ok.</w:t>
      </w:r>
      <w:r w:rsidRPr="00D573F7">
        <w:rPr>
          <w:rFonts w:asciiTheme="minorHAnsi" w:hAnsiTheme="minorHAnsi" w:cs="Arial"/>
          <w:color w:val="333333"/>
          <w:sz w:val="18"/>
          <w:szCs w:val="18"/>
        </w:rPr>
        <w:br/>
      </w:r>
      <w:r w:rsidRPr="00D573F7">
        <w:rPr>
          <w:rFonts w:asciiTheme="minorHAnsi" w:hAnsiTheme="minorHAnsi" w:cs="Arial"/>
          <w:noProof/>
          <w:color w:val="333333"/>
          <w:sz w:val="18"/>
          <w:szCs w:val="18"/>
        </w:rPr>
        <w:drawing>
          <wp:inline distT="0" distB="0" distL="0" distR="0" wp14:anchorId="6DB9CAF3" wp14:editId="0BABCCEF">
            <wp:extent cx="1626870" cy="1814574"/>
            <wp:effectExtent l="19050" t="0" r="0" b="0"/>
            <wp:docPr id="38" name="Obrázok 38" descr="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10"/>
                    <pic:cNvPicPr>
                      <a:picLocks noChangeAspect="1" noChangeArrowheads="1"/>
                    </pic:cNvPicPr>
                  </pic:nvPicPr>
                  <pic:blipFill>
                    <a:blip r:embed="rId62"/>
                    <a:srcRect/>
                    <a:stretch>
                      <a:fillRect/>
                    </a:stretch>
                  </pic:blipFill>
                  <pic:spPr bwMode="auto">
                    <a:xfrm>
                      <a:off x="0" y="0"/>
                      <a:ext cx="1626870" cy="1814574"/>
                    </a:xfrm>
                    <a:prstGeom prst="rect">
                      <a:avLst/>
                    </a:prstGeom>
                    <a:noFill/>
                    <a:ln w="9525">
                      <a:noFill/>
                      <a:miter lim="800000"/>
                      <a:headEnd/>
                      <a:tailEnd/>
                    </a:ln>
                  </pic:spPr>
                </pic:pic>
              </a:graphicData>
            </a:graphic>
          </wp:inline>
        </w:drawing>
      </w:r>
      <w:r w:rsidRPr="00D573F7">
        <w:rPr>
          <w:rFonts w:asciiTheme="minorHAnsi" w:hAnsiTheme="minorHAnsi" w:cs="Arial"/>
          <w:color w:val="333333"/>
          <w:sz w:val="18"/>
          <w:szCs w:val="18"/>
        </w:rPr>
        <w:br/>
        <w:t>Issue is:</w:t>
      </w:r>
      <w:r w:rsidRPr="00D573F7">
        <w:rPr>
          <w:rStyle w:val="apple-converted-space"/>
          <w:rFonts w:asciiTheme="minorHAnsi" w:hAnsiTheme="minorHAnsi" w:cs="Arial"/>
          <w:color w:val="333333"/>
          <w:sz w:val="18"/>
          <w:szCs w:val="18"/>
        </w:rPr>
        <w:t> </w:t>
      </w:r>
      <w:r w:rsidRPr="00D573F7">
        <w:rPr>
          <w:rStyle w:val="Siln"/>
          <w:rFonts w:asciiTheme="minorHAnsi" w:hAnsiTheme="minorHAnsi" w:cs="Arial"/>
          <w:color w:val="FF0000"/>
          <w:sz w:val="18"/>
          <w:szCs w:val="18"/>
          <w:bdr w:val="none" w:sz="0" w:space="0" w:color="auto" w:frame="1"/>
        </w:rPr>
        <w:t>Default Gateway</w:t>
      </w:r>
      <w:r w:rsidRPr="00D573F7">
        <w:rPr>
          <w:rFonts w:asciiTheme="minorHAnsi" w:hAnsiTheme="minorHAnsi" w:cs="Arial"/>
          <w:color w:val="333333"/>
          <w:sz w:val="18"/>
          <w:szCs w:val="18"/>
        </w:rPr>
        <w:t>.</w:t>
      </w:r>
    </w:p>
    <w:p w:rsidR="001B1B10" w:rsidRPr="00D573F7" w:rsidRDefault="001B1B10" w:rsidP="001B1B10">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rPr>
      </w:pPr>
      <w:r w:rsidRPr="00D573F7">
        <w:rPr>
          <w:rFonts w:asciiTheme="minorHAnsi" w:hAnsiTheme="minorHAnsi"/>
          <w:color w:val="444444"/>
          <w:sz w:val="18"/>
          <w:szCs w:val="18"/>
          <w:shd w:val="clear" w:color="auto" w:fill="FFFFFF"/>
        </w:rPr>
        <w:t>2.Fill in the blank.</w:t>
      </w:r>
      <w:r w:rsidRPr="00D573F7">
        <w:rPr>
          <w:rFonts w:asciiTheme="minorHAnsi" w:hAnsiTheme="minorHAnsi"/>
          <w:color w:val="444444"/>
          <w:sz w:val="18"/>
          <w:szCs w:val="18"/>
        </w:rPr>
        <w:br/>
      </w:r>
      <w:r w:rsidRPr="00D573F7">
        <w:rPr>
          <w:rFonts w:asciiTheme="minorHAnsi" w:hAnsiTheme="minorHAnsi"/>
          <w:color w:val="444444"/>
          <w:sz w:val="18"/>
          <w:szCs w:val="18"/>
          <w:shd w:val="clear" w:color="auto" w:fill="FFFFFF"/>
        </w:rPr>
        <w:t>In IPv6, all routes are level</w:t>
      </w:r>
      <w:r w:rsidRPr="00D573F7">
        <w:rPr>
          <w:rStyle w:val="apple-converted-space"/>
          <w:rFonts w:asciiTheme="minorHAnsi" w:hAnsiTheme="minorHAnsi"/>
          <w:color w:val="444444"/>
          <w:sz w:val="18"/>
          <w:szCs w:val="18"/>
          <w:shd w:val="clear" w:color="auto" w:fill="FFFFFF"/>
        </w:rPr>
        <w:t> </w:t>
      </w:r>
      <w:r w:rsidRPr="00D573F7">
        <w:rPr>
          <w:rStyle w:val="Siln"/>
          <w:rFonts w:asciiTheme="minorHAnsi" w:hAnsiTheme="minorHAnsi"/>
          <w:color w:val="FF0000"/>
          <w:sz w:val="18"/>
          <w:szCs w:val="18"/>
          <w:bdr w:val="none" w:sz="0" w:space="0" w:color="auto" w:frame="1"/>
          <w:shd w:val="clear" w:color="auto" w:fill="FFFFFF"/>
        </w:rPr>
        <w:t>1</w:t>
      </w:r>
      <w:r w:rsidRPr="00D573F7">
        <w:rPr>
          <w:rStyle w:val="apple-converted-space"/>
          <w:rFonts w:asciiTheme="minorHAnsi" w:hAnsiTheme="minorHAnsi"/>
          <w:color w:val="444444"/>
          <w:sz w:val="18"/>
          <w:szCs w:val="18"/>
          <w:shd w:val="clear" w:color="auto" w:fill="FFFFFF"/>
        </w:rPr>
        <w:t> </w:t>
      </w:r>
      <w:r w:rsidRPr="00D573F7">
        <w:rPr>
          <w:rFonts w:asciiTheme="minorHAnsi" w:hAnsiTheme="minorHAnsi"/>
          <w:color w:val="444444"/>
          <w:sz w:val="18"/>
          <w:szCs w:val="18"/>
          <w:shd w:val="clear" w:color="auto" w:fill="FFFFFF"/>
        </w:rPr>
        <w:t>ultimate routes.</w:t>
      </w:r>
    </w:p>
    <w:p w:rsidR="001B1B10" w:rsidRPr="00D573F7" w:rsidRDefault="001B1B10" w:rsidP="001B1B10">
      <w:pPr>
        <w:contextualSpacing/>
        <w:rPr>
          <w:rFonts w:cs="Arial"/>
          <w:color w:val="333333"/>
          <w:sz w:val="18"/>
          <w:szCs w:val="18"/>
          <w:shd w:val="clear" w:color="auto" w:fill="FFFFFF"/>
        </w:rPr>
      </w:pPr>
      <w:r w:rsidRPr="00D573F7">
        <w:rPr>
          <w:rFonts w:cs="Arial"/>
          <w:color w:val="333333"/>
          <w:sz w:val="18"/>
          <w:szCs w:val="18"/>
          <w:shd w:val="clear" w:color="auto" w:fill="FFFFFF"/>
        </w:rPr>
        <w:t>41. Fill in the blank.</w:t>
      </w:r>
    </w:p>
    <w:p w:rsidR="001B1B10" w:rsidRPr="00D573F7" w:rsidRDefault="001B1B10" w:rsidP="001B1B10">
      <w:pPr>
        <w:rPr>
          <w:rFonts w:cs="Arial"/>
          <w:color w:val="333333"/>
          <w:sz w:val="18"/>
          <w:szCs w:val="18"/>
          <w:shd w:val="clear" w:color="auto" w:fill="FFFFFF"/>
        </w:rPr>
      </w:pPr>
      <w:r w:rsidRPr="00D573F7">
        <w:rPr>
          <w:rFonts w:cs="Arial"/>
          <w:color w:val="333333"/>
          <w:sz w:val="18"/>
          <w:szCs w:val="18"/>
          <w:shd w:val="clear" w:color="auto" w:fill="FFFFFF"/>
        </w:rPr>
        <w:t>Static routes are configured by the use of the</w:t>
      </w:r>
      <w:r w:rsidRPr="00D573F7">
        <w:rPr>
          <w:rStyle w:val="apple-converted-space"/>
          <w:rFonts w:cs="Arial"/>
          <w:color w:val="333333"/>
          <w:sz w:val="18"/>
          <w:szCs w:val="18"/>
          <w:shd w:val="clear" w:color="auto" w:fill="FFFFFF"/>
        </w:rPr>
        <w:t> </w:t>
      </w:r>
      <w:r w:rsidRPr="00D573F7">
        <w:rPr>
          <w:rStyle w:val="Siln"/>
          <w:rFonts w:cs="Arial"/>
          <w:color w:val="FF0000"/>
          <w:sz w:val="18"/>
          <w:szCs w:val="18"/>
          <w:bdr w:val="none" w:sz="0" w:space="0" w:color="auto" w:frame="1"/>
          <w:shd w:val="clear" w:color="auto" w:fill="FFFFFF"/>
        </w:rPr>
        <w:t>ip route</w:t>
      </w:r>
      <w:r w:rsidRPr="00D573F7">
        <w:rPr>
          <w:rStyle w:val="apple-converted-space"/>
          <w:rFonts w:cs="Arial"/>
          <w:color w:val="333333"/>
          <w:sz w:val="18"/>
          <w:szCs w:val="18"/>
          <w:shd w:val="clear" w:color="auto" w:fill="FFFFFF"/>
        </w:rPr>
        <w:t> </w:t>
      </w:r>
      <w:r w:rsidRPr="00D573F7">
        <w:rPr>
          <w:rFonts w:cs="Arial"/>
          <w:color w:val="333333"/>
          <w:sz w:val="18"/>
          <w:szCs w:val="18"/>
          <w:shd w:val="clear" w:color="auto" w:fill="FFFFFF"/>
        </w:rPr>
        <w:t>global configuration command.</w:t>
      </w:r>
    </w:p>
    <w:p w:rsidR="001B1B10" w:rsidRPr="00D573F7" w:rsidRDefault="001B1B10" w:rsidP="001B1B10">
      <w:pPr>
        <w:contextualSpacing/>
        <w:rPr>
          <w:rFonts w:cs="Arial"/>
          <w:color w:val="333333"/>
          <w:sz w:val="18"/>
          <w:szCs w:val="18"/>
          <w:shd w:val="clear" w:color="auto" w:fill="FFFFFF"/>
        </w:rPr>
      </w:pPr>
      <w:r w:rsidRPr="00D573F7">
        <w:rPr>
          <w:rFonts w:cs="Arial"/>
          <w:color w:val="333333"/>
          <w:sz w:val="18"/>
          <w:szCs w:val="18"/>
          <w:shd w:val="clear" w:color="auto" w:fill="FFFFFF"/>
        </w:rPr>
        <w:t>42. Fill in the blank.</w:t>
      </w:r>
    </w:p>
    <w:p w:rsidR="001B1B10" w:rsidRPr="00D573F7" w:rsidRDefault="001B1B10" w:rsidP="001B1B10">
      <w:pPr>
        <w:rPr>
          <w:rFonts w:cs="Arial"/>
          <w:color w:val="333333"/>
          <w:sz w:val="18"/>
          <w:szCs w:val="18"/>
          <w:shd w:val="clear" w:color="auto" w:fill="FFFFFF"/>
        </w:rPr>
      </w:pPr>
      <w:r w:rsidRPr="00D573F7">
        <w:rPr>
          <w:rFonts w:cs="Arial"/>
          <w:color w:val="333333"/>
          <w:sz w:val="18"/>
          <w:szCs w:val="18"/>
          <w:shd w:val="clear" w:color="auto" w:fill="FFFFFF"/>
        </w:rPr>
        <w:t>The default administrative distance for a static route is</w:t>
      </w:r>
      <w:r w:rsidRPr="00D573F7">
        <w:rPr>
          <w:rStyle w:val="apple-converted-space"/>
          <w:rFonts w:cs="Arial"/>
          <w:color w:val="333333"/>
          <w:sz w:val="18"/>
          <w:szCs w:val="18"/>
          <w:shd w:val="clear" w:color="auto" w:fill="FFFFFF"/>
        </w:rPr>
        <w:t> </w:t>
      </w:r>
      <w:r w:rsidRPr="00D573F7">
        <w:rPr>
          <w:rStyle w:val="Siln"/>
          <w:rFonts w:cs="Arial"/>
          <w:color w:val="FF0000"/>
          <w:sz w:val="18"/>
          <w:szCs w:val="18"/>
          <w:bdr w:val="none" w:sz="0" w:space="0" w:color="auto" w:frame="1"/>
          <w:shd w:val="clear" w:color="auto" w:fill="FFFFFF"/>
        </w:rPr>
        <w:t>1</w:t>
      </w:r>
      <w:r w:rsidRPr="00D573F7">
        <w:rPr>
          <w:rFonts w:cs="Arial"/>
          <w:color w:val="333333"/>
          <w:sz w:val="18"/>
          <w:szCs w:val="18"/>
          <w:shd w:val="clear" w:color="auto" w:fill="FFFFFF"/>
        </w:rPr>
        <w:t>.</w:t>
      </w:r>
    </w:p>
    <w:p w:rsidR="001B1B10" w:rsidRPr="00D573F7" w:rsidRDefault="001B1B10" w:rsidP="001B1B10">
      <w:pPr>
        <w:rPr>
          <w:rFonts w:cs="Arial"/>
          <w:color w:val="333333"/>
          <w:sz w:val="18"/>
          <w:szCs w:val="18"/>
          <w:shd w:val="clear" w:color="auto" w:fill="FFFFFF"/>
        </w:rPr>
      </w:pPr>
      <w:r w:rsidRPr="00D573F7">
        <w:rPr>
          <w:rFonts w:cs="Arial"/>
          <w:color w:val="333333"/>
          <w:sz w:val="18"/>
          <w:szCs w:val="18"/>
          <w:shd w:val="clear" w:color="auto" w:fill="FFFFFF"/>
        </w:rPr>
        <w:t>4. Fill in the blank.</w:t>
      </w:r>
      <w:r w:rsidRPr="00D573F7">
        <w:rPr>
          <w:rFonts w:cs="Arial"/>
          <w:color w:val="333333"/>
          <w:sz w:val="18"/>
          <w:szCs w:val="18"/>
        </w:rPr>
        <w:br/>
      </w:r>
      <w:r w:rsidRPr="00D573F7">
        <w:rPr>
          <w:rFonts w:cs="Arial"/>
          <w:color w:val="333333"/>
          <w:sz w:val="18"/>
          <w:szCs w:val="18"/>
          <w:shd w:val="clear" w:color="auto" w:fill="FFFFFF"/>
        </w:rPr>
        <w:t>The OSPF Type 1 packet is the</w:t>
      </w:r>
      <w:r w:rsidRPr="00D573F7">
        <w:rPr>
          <w:rStyle w:val="apple-converted-space"/>
          <w:rFonts w:cs="Arial"/>
          <w:color w:val="333333"/>
          <w:sz w:val="18"/>
          <w:szCs w:val="18"/>
          <w:shd w:val="clear" w:color="auto" w:fill="FFFFFF"/>
        </w:rPr>
        <w:t> </w:t>
      </w:r>
      <w:r w:rsidRPr="00D573F7">
        <w:rPr>
          <w:rStyle w:val="Siln"/>
          <w:rFonts w:cs="Arial"/>
          <w:color w:val="FF0000"/>
          <w:sz w:val="18"/>
          <w:szCs w:val="18"/>
          <w:bdr w:val="none" w:sz="0" w:space="0" w:color="auto" w:frame="1"/>
          <w:shd w:val="clear" w:color="auto" w:fill="FFFFFF"/>
        </w:rPr>
        <w:t>hello</w:t>
      </w:r>
      <w:r w:rsidRPr="00D573F7">
        <w:rPr>
          <w:rFonts w:cs="Arial"/>
          <w:color w:val="333333"/>
          <w:sz w:val="18"/>
          <w:szCs w:val="18"/>
          <w:shd w:val="clear" w:color="auto" w:fill="FFFFFF"/>
        </w:rPr>
        <w:t>​ packet.</w:t>
      </w:r>
    </w:p>
    <w:p w:rsidR="001B1B10" w:rsidRPr="00D573F7" w:rsidRDefault="001B1B10" w:rsidP="001B1B10">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16. How is the router ID for an OSPFv3 router determined?</w:t>
      </w:r>
    </w:p>
    <w:p w:rsidR="001B1B10" w:rsidRPr="00D573F7" w:rsidRDefault="001B1B10" w:rsidP="001B1B10">
      <w:pPr>
        <w:pStyle w:val="Normlnywebov"/>
        <w:shd w:val="clear" w:color="auto" w:fill="FFFFFF"/>
        <w:spacing w:before="0" w:beforeAutospacing="0" w:after="230" w:afterAutospacing="0" w:line="276" w:lineRule="atLeast"/>
        <w:contextualSpacing/>
        <w:jc w:val="both"/>
        <w:textAlignment w:val="baseline"/>
        <w:rPr>
          <w:rStyle w:val="apple-converted-space"/>
          <w:rFonts w:asciiTheme="minorHAnsi" w:hAnsiTheme="minorHAnsi"/>
          <w:b/>
          <w:bCs/>
          <w:color w:val="FF0000"/>
          <w:sz w:val="18"/>
          <w:szCs w:val="18"/>
          <w:bdr w:val="none" w:sz="0" w:space="0" w:color="auto" w:frame="1"/>
          <w:shd w:val="clear" w:color="auto" w:fill="FFFFFF"/>
        </w:rPr>
      </w:pPr>
      <w:r w:rsidRPr="00D573F7">
        <w:rPr>
          <w:rStyle w:val="Siln"/>
          <w:rFonts w:asciiTheme="minorHAnsi" w:hAnsiTheme="minorHAnsi"/>
          <w:color w:val="FF0000"/>
          <w:sz w:val="18"/>
          <w:szCs w:val="18"/>
          <w:bdr w:val="none" w:sz="0" w:space="0" w:color="auto" w:frame="1"/>
          <w:shd w:val="clear" w:color="auto" w:fill="FFFFFF"/>
        </w:rPr>
        <w:t>the highest IPv4 address on an active interface</w:t>
      </w:r>
      <w:r w:rsidRPr="00D573F7">
        <w:rPr>
          <w:rStyle w:val="apple-converted-space"/>
          <w:rFonts w:asciiTheme="minorHAnsi" w:hAnsiTheme="minorHAnsi"/>
          <w:b/>
          <w:bCs/>
          <w:color w:val="FF0000"/>
          <w:sz w:val="18"/>
          <w:szCs w:val="18"/>
          <w:bdr w:val="none" w:sz="0" w:space="0" w:color="auto" w:frame="1"/>
          <w:shd w:val="clear" w:color="auto" w:fill="FFFFFF"/>
        </w:rPr>
        <w:t> </w:t>
      </w:r>
    </w:p>
    <w:p w:rsidR="001B1B10" w:rsidRPr="00D573F7" w:rsidRDefault="001B1B10" w:rsidP="001B1B10">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b/>
          <w:bCs/>
          <w:color w:val="FF0000"/>
          <w:sz w:val="18"/>
          <w:szCs w:val="18"/>
          <w:bdr w:val="none" w:sz="0" w:space="0" w:color="auto" w:frame="1"/>
          <w:shd w:val="clear" w:color="auto" w:fill="FFFFFF"/>
        </w:rPr>
      </w:pPr>
    </w:p>
    <w:p w:rsidR="001B1B10" w:rsidRPr="00D573F7" w:rsidRDefault="001B1B10" w:rsidP="001B1B10">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rPr>
      </w:pPr>
      <w:r w:rsidRPr="00D573F7">
        <w:rPr>
          <w:rFonts w:asciiTheme="minorHAnsi" w:hAnsiTheme="minorHAnsi" w:cs="Arial"/>
          <w:noProof/>
          <w:color w:val="333333"/>
          <w:sz w:val="18"/>
          <w:szCs w:val="18"/>
        </w:rPr>
        <w:drawing>
          <wp:anchor distT="0" distB="0" distL="114300" distR="114300" simplePos="0" relativeHeight="251694080" behindDoc="1" locked="0" layoutInCell="1" allowOverlap="1" wp14:anchorId="58E19BA7" wp14:editId="621D43A9">
            <wp:simplePos x="0" y="0"/>
            <wp:positionH relativeFrom="column">
              <wp:posOffset>2333625</wp:posOffset>
            </wp:positionH>
            <wp:positionV relativeFrom="paragraph">
              <wp:posOffset>145415</wp:posOffset>
            </wp:positionV>
            <wp:extent cx="2933700" cy="526415"/>
            <wp:effectExtent l="0" t="0" r="0" b="0"/>
            <wp:wrapTight wrapText="bothSides">
              <wp:wrapPolygon edited="0">
                <wp:start x="0" y="0"/>
                <wp:lineTo x="0" y="21105"/>
                <wp:lineTo x="21460" y="21105"/>
                <wp:lineTo x="21460" y="0"/>
                <wp:lineTo x="0" y="0"/>
              </wp:wrapPolygon>
            </wp:wrapTight>
            <wp:docPr id="39" name="Obrázok 39" descr="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3700" cy="526415"/>
                    </a:xfrm>
                    <a:prstGeom prst="rect">
                      <a:avLst/>
                    </a:prstGeom>
                    <a:noFill/>
                    <a:ln w="9525">
                      <a:noFill/>
                      <a:miter lim="800000"/>
                      <a:headEnd/>
                      <a:tailEnd/>
                    </a:ln>
                  </pic:spPr>
                </pic:pic>
              </a:graphicData>
            </a:graphic>
          </wp:anchor>
        </w:drawing>
      </w:r>
      <w:r w:rsidRPr="00D573F7">
        <w:rPr>
          <w:rFonts w:asciiTheme="minorHAnsi" w:hAnsiTheme="minorHAnsi" w:cs="Arial"/>
          <w:color w:val="333333"/>
          <w:sz w:val="18"/>
          <w:szCs w:val="18"/>
        </w:rPr>
        <w:t>26. It will ask what is the issue.</w:t>
      </w:r>
    </w:p>
    <w:p w:rsidR="001B1B10" w:rsidRPr="00D573F7" w:rsidRDefault="001B1B10" w:rsidP="001B1B10">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rPr>
      </w:pPr>
    </w:p>
    <w:p w:rsidR="001B1B10" w:rsidRPr="00D573F7" w:rsidRDefault="001B1B10" w:rsidP="001B1B10">
      <w:pPr>
        <w:pStyle w:val="Normlnywebov"/>
        <w:shd w:val="clear" w:color="auto" w:fill="FFFFFF"/>
        <w:spacing w:before="0" w:beforeAutospacing="0" w:after="0" w:afterAutospacing="0" w:line="280" w:lineRule="atLeast"/>
        <w:textAlignment w:val="baseline"/>
        <w:rPr>
          <w:rFonts w:asciiTheme="minorHAnsi" w:hAnsiTheme="minorHAnsi" w:cs="Arial"/>
          <w:color w:val="333333"/>
          <w:sz w:val="18"/>
          <w:szCs w:val="18"/>
        </w:rPr>
      </w:pPr>
      <w:r w:rsidRPr="00D573F7">
        <w:rPr>
          <w:rFonts w:asciiTheme="minorHAnsi" w:hAnsiTheme="minorHAnsi" w:cs="Arial"/>
          <w:color w:val="333333"/>
          <w:sz w:val="18"/>
          <w:szCs w:val="18"/>
        </w:rPr>
        <w:t>Answer is:</w:t>
      </w:r>
      <w:r w:rsidRPr="00D573F7">
        <w:rPr>
          <w:rFonts w:asciiTheme="minorHAnsi" w:hAnsiTheme="minorHAnsi" w:cs="Arial"/>
          <w:color w:val="333333"/>
          <w:sz w:val="18"/>
          <w:szCs w:val="18"/>
        </w:rPr>
        <w:br/>
      </w:r>
      <w:r w:rsidRPr="00D573F7">
        <w:rPr>
          <w:rStyle w:val="Siln"/>
          <w:rFonts w:asciiTheme="minorHAnsi" w:hAnsiTheme="minorHAnsi" w:cs="Arial"/>
          <w:color w:val="FF0000"/>
          <w:sz w:val="18"/>
          <w:szCs w:val="18"/>
          <w:bdr w:val="none" w:sz="0" w:space="0" w:color="auto" w:frame="1"/>
        </w:rPr>
        <w:t>The user has to be in privileged EXEC mode to use that command.</w:t>
      </w:r>
    </w:p>
    <w:p w:rsidR="001B1B10" w:rsidRPr="00D573F7" w:rsidRDefault="001B1B10" w:rsidP="001B1B10">
      <w:pPr>
        <w:rPr>
          <w:rFonts w:cs="Arial"/>
          <w:color w:val="333333"/>
          <w:sz w:val="18"/>
          <w:szCs w:val="18"/>
          <w:shd w:val="clear" w:color="auto" w:fill="FFFFFF"/>
        </w:rPr>
      </w:pPr>
    </w:p>
    <w:p w:rsidR="001B1B10" w:rsidRPr="00D573F7" w:rsidRDefault="001B1B10" w:rsidP="001B1B10">
      <w:pPr>
        <w:pStyle w:val="Normlnywebov"/>
        <w:shd w:val="clear" w:color="auto" w:fill="FFFFFF"/>
        <w:spacing w:before="0" w:beforeAutospacing="0" w:after="0" w:afterAutospacing="0" w:line="280" w:lineRule="atLeast"/>
        <w:contextualSpacing/>
        <w:textAlignment w:val="baseline"/>
        <w:rPr>
          <w:rFonts w:asciiTheme="minorHAnsi" w:hAnsiTheme="minorHAnsi" w:cs="Arial"/>
          <w:color w:val="333333"/>
          <w:sz w:val="18"/>
          <w:szCs w:val="18"/>
        </w:rPr>
      </w:pPr>
      <w:r w:rsidRPr="00D573F7">
        <w:rPr>
          <w:rFonts w:asciiTheme="minorHAnsi" w:hAnsiTheme="minorHAnsi" w:cs="Arial"/>
          <w:color w:val="333333"/>
          <w:sz w:val="18"/>
          <w:szCs w:val="18"/>
        </w:rPr>
        <w:t>24. It will give 4 options about ping, the correct one is:</w:t>
      </w:r>
      <w:r w:rsidRPr="00D573F7">
        <w:rPr>
          <w:rStyle w:val="apple-converted-space"/>
          <w:rFonts w:asciiTheme="minorHAnsi" w:hAnsiTheme="minorHAnsi" w:cs="Arial"/>
          <w:color w:val="333333"/>
          <w:sz w:val="18"/>
          <w:szCs w:val="18"/>
        </w:rPr>
        <w:t> </w:t>
      </w:r>
      <w:r w:rsidRPr="00D573F7">
        <w:rPr>
          <w:rStyle w:val="Siln"/>
          <w:rFonts w:asciiTheme="minorHAnsi" w:hAnsiTheme="minorHAnsi" w:cs="Arial"/>
          <w:color w:val="FF0000"/>
          <w:sz w:val="18"/>
          <w:szCs w:val="18"/>
          <w:bdr w:val="none" w:sz="0" w:space="0" w:color="auto" w:frame="1"/>
        </w:rPr>
        <w:t>The PC2 will be able to ping 192.168.1.1</w:t>
      </w:r>
    </w:p>
    <w:p w:rsidR="001B1B10" w:rsidRPr="00D573F7" w:rsidRDefault="001B1B10" w:rsidP="001B1B10">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rPr>
      </w:pPr>
      <w:r w:rsidRPr="00D573F7">
        <w:rPr>
          <w:rFonts w:asciiTheme="minorHAnsi" w:hAnsiTheme="minorHAnsi" w:cs="Arial"/>
          <w:noProof/>
          <w:color w:val="333333"/>
          <w:sz w:val="18"/>
          <w:szCs w:val="18"/>
        </w:rPr>
        <w:drawing>
          <wp:inline distT="0" distB="0" distL="0" distR="0" wp14:anchorId="17B99D1D" wp14:editId="46CD1888">
            <wp:extent cx="2544774" cy="1258214"/>
            <wp:effectExtent l="19050" t="0" r="7926" b="0"/>
            <wp:docPr id="40" name="Obrázok 6" descr="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11"/>
                    <pic:cNvPicPr>
                      <a:picLocks noChangeAspect="1" noChangeArrowheads="1"/>
                    </pic:cNvPicPr>
                  </pic:nvPicPr>
                  <pic:blipFill>
                    <a:blip r:embed="rId63"/>
                    <a:srcRect/>
                    <a:stretch>
                      <a:fillRect/>
                    </a:stretch>
                  </pic:blipFill>
                  <pic:spPr bwMode="auto">
                    <a:xfrm>
                      <a:off x="0" y="0"/>
                      <a:ext cx="2544557" cy="1258107"/>
                    </a:xfrm>
                    <a:prstGeom prst="rect">
                      <a:avLst/>
                    </a:prstGeom>
                    <a:noFill/>
                    <a:ln w="9525">
                      <a:noFill/>
                      <a:miter lim="800000"/>
                      <a:headEnd/>
                      <a:tailEnd/>
                    </a:ln>
                  </pic:spPr>
                </pic:pic>
              </a:graphicData>
            </a:graphic>
          </wp:inline>
        </w:drawing>
      </w:r>
    </w:p>
    <w:p w:rsidR="001B1B10" w:rsidRPr="00D573F7" w:rsidRDefault="001B1B10" w:rsidP="001B1B10">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shd w:val="clear" w:color="auto" w:fill="FFFFFF"/>
        </w:rPr>
      </w:pPr>
      <w:r w:rsidRPr="00D573F7">
        <w:rPr>
          <w:rFonts w:asciiTheme="minorHAnsi" w:hAnsiTheme="minorHAnsi" w:cs="Arial"/>
          <w:color w:val="333333"/>
          <w:sz w:val="18"/>
          <w:szCs w:val="18"/>
          <w:shd w:val="clear" w:color="auto" w:fill="FFFFFF"/>
        </w:rPr>
        <w:t>43. Match the order in which the link-state routing process occurs on a router. (Not all options are used.)</w:t>
      </w:r>
      <w:r w:rsidRPr="00D573F7">
        <w:rPr>
          <w:rFonts w:asciiTheme="minorHAnsi" w:hAnsiTheme="minorHAnsi" w:cs="Arial"/>
          <w:color w:val="333333"/>
          <w:sz w:val="18"/>
          <w:szCs w:val="18"/>
        </w:rPr>
        <w:br/>
      </w:r>
      <w:r w:rsidRPr="00D573F7">
        <w:rPr>
          <w:rFonts w:asciiTheme="minorHAnsi" w:hAnsiTheme="minorHAnsi"/>
          <w:noProof/>
          <w:sz w:val="18"/>
          <w:szCs w:val="18"/>
        </w:rPr>
        <w:drawing>
          <wp:inline distT="0" distB="0" distL="0" distR="0" wp14:anchorId="4532FFAF" wp14:editId="5087B417">
            <wp:extent cx="2263292" cy="1878426"/>
            <wp:effectExtent l="19050" t="0" r="3658" b="0"/>
            <wp:docPr id="41" name="Obrázok 41" descr="CCNA2_Final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CNA2_Final_10"/>
                    <pic:cNvPicPr>
                      <a:picLocks noChangeAspect="1" noChangeArrowheads="1"/>
                    </pic:cNvPicPr>
                  </pic:nvPicPr>
                  <pic:blipFill>
                    <a:blip r:embed="rId71"/>
                    <a:srcRect/>
                    <a:stretch>
                      <a:fillRect/>
                    </a:stretch>
                  </pic:blipFill>
                  <pic:spPr bwMode="auto">
                    <a:xfrm>
                      <a:off x="0" y="0"/>
                      <a:ext cx="2263345" cy="1878470"/>
                    </a:xfrm>
                    <a:prstGeom prst="rect">
                      <a:avLst/>
                    </a:prstGeom>
                    <a:noFill/>
                    <a:ln w="9525">
                      <a:noFill/>
                      <a:miter lim="800000"/>
                      <a:headEnd/>
                      <a:tailEnd/>
                    </a:ln>
                  </pic:spPr>
                </pic:pic>
              </a:graphicData>
            </a:graphic>
          </wp:inline>
        </w:drawing>
      </w:r>
    </w:p>
    <w:p w:rsidR="001B1B10" w:rsidRPr="00D573F7" w:rsidRDefault="001B1B10" w:rsidP="001B1B10">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shd w:val="clear" w:color="auto" w:fill="FFFFFF"/>
        </w:rPr>
      </w:pPr>
      <w:r w:rsidRPr="00D573F7">
        <w:rPr>
          <w:rFonts w:asciiTheme="minorHAnsi" w:hAnsiTheme="minorHAnsi"/>
          <w:noProof/>
          <w:sz w:val="18"/>
          <w:szCs w:val="18"/>
        </w:rPr>
        <mc:AlternateContent>
          <mc:Choice Requires="wps">
            <w:drawing>
              <wp:anchor distT="0" distB="0" distL="114300" distR="114300" simplePos="0" relativeHeight="251709440" behindDoc="0" locked="0" layoutInCell="1" allowOverlap="1">
                <wp:simplePos x="0" y="0"/>
                <wp:positionH relativeFrom="column">
                  <wp:posOffset>2097405</wp:posOffset>
                </wp:positionH>
                <wp:positionV relativeFrom="paragraph">
                  <wp:posOffset>433070</wp:posOffset>
                </wp:positionV>
                <wp:extent cx="812800" cy="596900"/>
                <wp:effectExtent l="11430" t="11430" r="42545" b="48895"/>
                <wp:wrapNone/>
                <wp:docPr id="460" name="Rovná spojovacia šípka 4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12800" cy="596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1EAC33D" id="_x0000_t32" coordsize="21600,21600" o:spt="32" o:oned="t" path="m,l21600,21600e" filled="f">
                <v:path arrowok="t" fillok="f" o:connecttype="none"/>
                <o:lock v:ext="edit" shapetype="t"/>
              </v:shapetype>
              <v:shape id="Rovná spojovacia šípka 460" o:spid="_x0000_s1026" type="#_x0000_t32" style="position:absolute;margin-left:165.15pt;margin-top:34.1pt;width:64pt;height:4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">
                <v:stroke endarrow="block"/>
              </v:shape>
            </w:pict>
          </mc:Fallback>
        </mc:AlternateContent>
      </w:r>
      <w:r w:rsidRPr="00D573F7">
        <w:rPr>
          <w:rFonts w:asciiTheme="minorHAnsi" w:hAnsiTheme="minorHAnsi"/>
          <w:noProof/>
          <w:sz w:val="18"/>
          <w:szCs w:val="18"/>
        </w:rPr>
        <mc:AlternateContent>
          <mc:Choice Requires="wps">
            <w:drawing>
              <wp:anchor distT="0" distB="0" distL="114300" distR="114300" simplePos="0" relativeHeight="251708416" behindDoc="0" locked="0" layoutInCell="1" allowOverlap="1">
                <wp:simplePos x="0" y="0"/>
                <wp:positionH relativeFrom="column">
                  <wp:posOffset>2033905</wp:posOffset>
                </wp:positionH>
                <wp:positionV relativeFrom="paragraph">
                  <wp:posOffset>433070</wp:posOffset>
                </wp:positionV>
                <wp:extent cx="876300" cy="285750"/>
                <wp:effectExtent l="5080" t="59055" r="33020" b="7620"/>
                <wp:wrapNone/>
                <wp:docPr id="459" name="Rovná spojovacia šípka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76300" cy="2857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2E42B0" id="Rovná spojovacia šípka 459" o:spid="_x0000_s1026" type="#_x0000_t32" style="position:absolute;margin-left:160.15pt;margin-top:34.1pt;width:69pt;height:22.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">
                <v:stroke endarrow="block"/>
              </v:shape>
            </w:pict>
          </mc:Fallback>
        </mc:AlternateContent>
      </w:r>
      <w:r w:rsidRPr="00D573F7">
        <w:rPr>
          <w:rFonts w:asciiTheme="minorHAnsi" w:hAnsiTheme="minorHAnsi"/>
          <w:noProof/>
          <w:sz w:val="18"/>
          <w:szCs w:val="18"/>
        </w:rPr>
        <w:drawing>
          <wp:inline distT="0" distB="0" distL="0" distR="0" wp14:anchorId="0114B631" wp14:editId="129E357E">
            <wp:extent cx="4811420" cy="1916582"/>
            <wp:effectExtent l="19050" t="0" r="8230" b="0"/>
            <wp:docPr id="42" name="Obrázok 42" descr="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3[1]"/>
                    <pic:cNvPicPr>
                      <a:picLocks noChangeAspect="1" noChangeArrowheads="1"/>
                    </pic:cNvPicPr>
                  </pic:nvPicPr>
                  <pic:blipFill>
                    <a:blip r:embed="rId72"/>
                    <a:srcRect/>
                    <a:stretch>
                      <a:fillRect/>
                    </a:stretch>
                  </pic:blipFill>
                  <pic:spPr bwMode="auto">
                    <a:xfrm>
                      <a:off x="0" y="0"/>
                      <a:ext cx="4812057" cy="1916836"/>
                    </a:xfrm>
                    <a:prstGeom prst="rect">
                      <a:avLst/>
                    </a:prstGeom>
                    <a:noFill/>
                    <a:ln w="9525">
                      <a:noFill/>
                      <a:miter lim="800000"/>
                      <a:headEnd/>
                      <a:tailEnd/>
                    </a:ln>
                  </pic:spPr>
                </pic:pic>
              </a:graphicData>
            </a:graphic>
          </wp:inline>
        </w:drawing>
      </w:r>
      <w:r w:rsidRPr="00D573F7">
        <w:rPr>
          <w:rFonts w:asciiTheme="minorHAnsi" w:hAnsiTheme="minorHAnsi" w:cs="Arial"/>
          <w:color w:val="333333"/>
          <w:sz w:val="18"/>
          <w:szCs w:val="18"/>
          <w:shd w:val="clear" w:color="auto" w:fill="FFFFFF"/>
        </w:rPr>
        <w:t>platia čierne šípočky pre step1 a 2</w:t>
      </w:r>
    </w:p>
    <w:p w:rsidR="001B1B10" w:rsidRPr="00D573F7" w:rsidRDefault="001B1B10" w:rsidP="001B1B10">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shd w:val="clear" w:color="auto" w:fill="FFFFFF"/>
        </w:rPr>
      </w:pPr>
    </w:p>
    <w:p w:rsidR="001B1B10" w:rsidRPr="00D573F7" w:rsidRDefault="001B1B10" w:rsidP="001B1B10">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shd w:val="clear" w:color="auto" w:fill="FFFFFF"/>
        </w:rPr>
      </w:pPr>
      <w:r w:rsidRPr="00D573F7">
        <w:rPr>
          <w:rFonts w:asciiTheme="minorHAnsi" w:hAnsiTheme="minorHAnsi"/>
          <w:noProof/>
          <w:sz w:val="18"/>
          <w:szCs w:val="18"/>
        </w:rPr>
        <mc:AlternateContent>
          <mc:Choice Requires="wps">
            <w:drawing>
              <wp:anchor distT="0" distB="0" distL="114300" distR="114300" simplePos="0" relativeHeight="251707392" behindDoc="0" locked="0" layoutInCell="1" allowOverlap="1">
                <wp:simplePos x="0" y="0"/>
                <wp:positionH relativeFrom="column">
                  <wp:posOffset>2116455</wp:posOffset>
                </wp:positionH>
                <wp:positionV relativeFrom="paragraph">
                  <wp:posOffset>1052195</wp:posOffset>
                </wp:positionV>
                <wp:extent cx="781050" cy="387350"/>
                <wp:effectExtent l="11430" t="10160" r="36195" b="59690"/>
                <wp:wrapNone/>
                <wp:docPr id="458" name="Rovná spojovacia šípka 4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1050" cy="387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EBA51D" id="Rovná spojovacia šípka 458" o:spid="_x0000_s1026" type="#_x0000_t32" style="position:absolute;margin-left:166.65pt;margin-top:82.85pt;width:61.5pt;height:30.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">
                <v:stroke endarrow="block"/>
              </v:shape>
            </w:pict>
          </mc:Fallback>
        </mc:AlternateContent>
      </w:r>
      <w:r w:rsidRPr="00D573F7">
        <w:rPr>
          <w:rFonts w:asciiTheme="minorHAnsi" w:hAnsiTheme="minorHAnsi"/>
          <w:noProof/>
          <w:sz w:val="18"/>
          <w:szCs w:val="18"/>
        </w:rPr>
        <w:drawing>
          <wp:inline distT="0" distB="0" distL="0" distR="0" wp14:anchorId="5A76E562" wp14:editId="1E4AD84D">
            <wp:extent cx="4808677" cy="1802659"/>
            <wp:effectExtent l="19050" t="0" r="0" b="0"/>
            <wp:docPr id="43" name="Obrázok 43" descr="http://4routing.com/wp-content/uploads/2013/12/2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4routing.com/wp-content/uploads/2013/12/2311.jpg"/>
                    <pic:cNvPicPr>
                      <a:picLocks noChangeAspect="1" noChangeArrowheads="1"/>
                    </pic:cNvPicPr>
                  </pic:nvPicPr>
                  <pic:blipFill>
                    <a:blip r:embed="rId73"/>
                    <a:srcRect/>
                    <a:stretch>
                      <a:fillRect/>
                    </a:stretch>
                  </pic:blipFill>
                  <pic:spPr bwMode="auto">
                    <a:xfrm>
                      <a:off x="0" y="0"/>
                      <a:ext cx="4812182" cy="1803973"/>
                    </a:xfrm>
                    <a:prstGeom prst="rect">
                      <a:avLst/>
                    </a:prstGeom>
                    <a:noFill/>
                    <a:ln w="9525">
                      <a:noFill/>
                      <a:miter lim="800000"/>
                      <a:headEnd/>
                      <a:tailEnd/>
                    </a:ln>
                  </pic:spPr>
                </pic:pic>
              </a:graphicData>
            </a:graphic>
          </wp:inline>
        </w:drawing>
      </w:r>
    </w:p>
    <w:p w:rsidR="001B1B10" w:rsidRPr="00D573F7" w:rsidRDefault="001B1B10" w:rsidP="001B1B10">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26.</w:t>
      </w:r>
      <w:r w:rsidRPr="00D573F7">
        <w:rPr>
          <w:rFonts w:asciiTheme="minorHAnsi" w:hAnsiTheme="minorHAnsi"/>
          <w:color w:val="444444"/>
          <w:sz w:val="18"/>
          <w:szCs w:val="18"/>
        </w:rPr>
        <w:br/>
        <w:t>On a switch that is configured with multiple VLANs, which command will remove only VLAN 100 from the switch?</w:t>
      </w:r>
    </w:p>
    <w:p w:rsidR="001B1B10" w:rsidRPr="00D573F7" w:rsidRDefault="001B1B10" w:rsidP="001B1B10">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rPr>
        <w:t>Switch(config)# no vlan 100</w:t>
      </w:r>
      <w:r w:rsidRPr="00D573F7">
        <w:rPr>
          <w:rStyle w:val="apple-converted-space"/>
          <w:rFonts w:asciiTheme="minorHAnsi" w:hAnsiTheme="minorHAnsi"/>
          <w:b/>
          <w:bCs/>
          <w:color w:val="FF0000"/>
          <w:sz w:val="18"/>
          <w:szCs w:val="18"/>
          <w:bdr w:val="none" w:sz="0" w:space="0" w:color="auto" w:frame="1"/>
        </w:rPr>
        <w:t> </w:t>
      </w:r>
    </w:p>
    <w:p w:rsidR="001B1B10" w:rsidRPr="00D573F7" w:rsidRDefault="001B1B10" w:rsidP="001B1B10">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p>
    <w:p w:rsidR="001B1B10" w:rsidRPr="00D573F7" w:rsidRDefault="001B1B10" w:rsidP="001B1B10">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41. Open the PT Activity. Perform the tasks in the activity instructions and then answer the question.</w:t>
      </w:r>
      <w:r w:rsidRPr="00D573F7">
        <w:rPr>
          <w:rFonts w:asciiTheme="minorHAnsi" w:hAnsiTheme="minorHAnsi"/>
          <w:color w:val="444444"/>
          <w:sz w:val="18"/>
          <w:szCs w:val="18"/>
        </w:rPr>
        <w:br/>
        <w:t>What is the problem preventing PC0 and PC1 from communicating with PC2 and PC3?</w:t>
      </w:r>
    </w:p>
    <w:p w:rsidR="001B1B10" w:rsidRPr="00D573F7" w:rsidRDefault="001B1B10" w:rsidP="001B1B10">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rPr>
        <w:t>The serial interfaces of the routers are in different subnets.</w:t>
      </w:r>
      <w:r w:rsidRPr="00D573F7">
        <w:rPr>
          <w:rFonts w:asciiTheme="minorHAnsi" w:hAnsiTheme="minorHAnsi"/>
          <w:color w:val="444444"/>
          <w:sz w:val="18"/>
          <w:szCs w:val="18"/>
        </w:rPr>
        <w:br/>
      </w:r>
    </w:p>
    <w:p w:rsidR="001B1B10" w:rsidRPr="00D573F7" w:rsidRDefault="001B1B10" w:rsidP="001B1B10">
      <w:pPr>
        <w:pStyle w:val="Normlnywebov"/>
        <w:shd w:val="clear" w:color="auto" w:fill="FFFFFF"/>
        <w:spacing w:before="0" w:beforeAutospacing="0" w:after="230" w:afterAutospacing="0" w:line="276" w:lineRule="atLeast"/>
        <w:jc w:val="both"/>
        <w:textAlignment w:val="baseline"/>
        <w:rPr>
          <w:rFonts w:asciiTheme="minorHAnsi" w:hAnsiTheme="minorHAnsi"/>
          <w:color w:val="444444"/>
          <w:sz w:val="18"/>
          <w:szCs w:val="18"/>
        </w:rPr>
      </w:pPr>
    </w:p>
    <w:p w:rsidR="001B1B10" w:rsidRPr="00D573F7" w:rsidRDefault="001B1B10" w:rsidP="001B1B10">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56. Open the PT Activity. Perform the tasks in the activity instructions and then answer the question.</w:t>
      </w:r>
    </w:p>
    <w:p w:rsidR="001B1B10" w:rsidRPr="00D573F7" w:rsidRDefault="001B1B10" w:rsidP="001B1B10">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Which keyword is displayed on the web browser?</w:t>
      </w:r>
    </w:p>
    <w:p w:rsidR="001B1B10" w:rsidRPr="00D573F7" w:rsidRDefault="001B1B10" w:rsidP="001B1B10">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rPr>
        <w:t>Welldone!</w:t>
      </w:r>
      <w:r w:rsidRPr="00D573F7">
        <w:rPr>
          <w:rFonts w:asciiTheme="minorHAnsi" w:hAnsiTheme="minorHAnsi"/>
          <w:color w:val="444444"/>
          <w:sz w:val="18"/>
          <w:szCs w:val="18"/>
        </w:rPr>
        <w:br/>
      </w:r>
    </w:p>
    <w:p w:rsidR="001B1B10" w:rsidRPr="00D573F7" w:rsidRDefault="001B1B10" w:rsidP="001B1B10">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shd w:val="clear" w:color="auto" w:fill="FFFFFF"/>
        </w:rPr>
      </w:pPr>
    </w:p>
    <w:p w:rsidR="001B1B10" w:rsidRPr="00D573F7" w:rsidRDefault="001B1B10" w:rsidP="001B1B10">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shd w:val="clear" w:color="auto" w:fill="FFFFFF"/>
        </w:rPr>
      </w:pPr>
      <w:r w:rsidRPr="00D573F7">
        <w:rPr>
          <w:rFonts w:asciiTheme="minorHAnsi" w:hAnsiTheme="minorHAnsi"/>
          <w:noProof/>
          <w:sz w:val="18"/>
          <w:szCs w:val="18"/>
        </w:rPr>
        <w:drawing>
          <wp:inline distT="0" distB="0" distL="0" distR="0" wp14:anchorId="3858CF26" wp14:editId="420FC217">
            <wp:extent cx="3029118" cy="2201875"/>
            <wp:effectExtent l="19050" t="0" r="0" b="0"/>
            <wp:docPr id="44" name="Obrázok 44" descr="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9[1]"/>
                    <pic:cNvPicPr>
                      <a:picLocks noChangeAspect="1" noChangeArrowheads="1"/>
                    </pic:cNvPicPr>
                  </pic:nvPicPr>
                  <pic:blipFill>
                    <a:blip r:embed="rId74"/>
                    <a:srcRect/>
                    <a:stretch>
                      <a:fillRect/>
                    </a:stretch>
                  </pic:blipFill>
                  <pic:spPr bwMode="auto">
                    <a:xfrm>
                      <a:off x="0" y="0"/>
                      <a:ext cx="3029118" cy="2201875"/>
                    </a:xfrm>
                    <a:prstGeom prst="rect">
                      <a:avLst/>
                    </a:prstGeom>
                    <a:noFill/>
                    <a:ln w="9525">
                      <a:noFill/>
                      <a:miter lim="800000"/>
                      <a:headEnd/>
                      <a:tailEnd/>
                    </a:ln>
                  </pic:spPr>
                </pic:pic>
              </a:graphicData>
            </a:graphic>
          </wp:inline>
        </w:drawing>
      </w:r>
    </w:p>
    <w:p w:rsidR="001B1B10" w:rsidRPr="00D573F7" w:rsidRDefault="001B1B10" w:rsidP="001B1B10">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shd w:val="clear" w:color="auto" w:fill="FFFFFF"/>
        </w:rPr>
      </w:pPr>
      <w:r w:rsidRPr="00D573F7">
        <w:rPr>
          <w:rFonts w:asciiTheme="minorHAnsi" w:hAnsiTheme="minorHAnsi"/>
          <w:noProof/>
          <w:sz w:val="18"/>
          <w:szCs w:val="18"/>
        </w:rPr>
        <w:drawing>
          <wp:anchor distT="0" distB="0" distL="114300" distR="114300" simplePos="0" relativeHeight="251695104" behindDoc="1" locked="0" layoutInCell="1" allowOverlap="1" wp14:anchorId="7195CBA9" wp14:editId="1AB31466">
            <wp:simplePos x="0" y="0"/>
            <wp:positionH relativeFrom="column">
              <wp:posOffset>3105150</wp:posOffset>
            </wp:positionH>
            <wp:positionV relativeFrom="paragraph">
              <wp:posOffset>391160</wp:posOffset>
            </wp:positionV>
            <wp:extent cx="3369667" cy="2724150"/>
            <wp:effectExtent l="0" t="0" r="0" b="0"/>
            <wp:wrapTight wrapText="bothSides">
              <wp:wrapPolygon edited="0">
                <wp:start x="0" y="0"/>
                <wp:lineTo x="0" y="21449"/>
                <wp:lineTo x="21494" y="21449"/>
                <wp:lineTo x="21494" y="0"/>
                <wp:lineTo x="0" y="0"/>
              </wp:wrapPolygon>
            </wp:wrapTight>
            <wp:docPr id="45" name="Obrázok 45"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1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69667" cy="2724150"/>
                    </a:xfrm>
                    <a:prstGeom prst="rect">
                      <a:avLst/>
                    </a:prstGeom>
                    <a:noFill/>
                    <a:ln w="9525">
                      <a:noFill/>
                      <a:miter lim="800000"/>
                      <a:headEnd/>
                      <a:tailEnd/>
                    </a:ln>
                  </pic:spPr>
                </pic:pic>
              </a:graphicData>
            </a:graphic>
          </wp:anchor>
        </w:drawing>
      </w:r>
      <w:r w:rsidRPr="00D573F7">
        <w:rPr>
          <w:rFonts w:asciiTheme="minorHAnsi" w:hAnsiTheme="minorHAnsi" w:cs="Arial"/>
          <w:color w:val="333333"/>
          <w:sz w:val="18"/>
          <w:szCs w:val="18"/>
          <w:shd w:val="clear" w:color="auto" w:fill="FFFFFF"/>
        </w:rPr>
        <w:t>11.</w:t>
      </w:r>
      <w:r w:rsidRPr="00D573F7">
        <w:rPr>
          <w:rFonts w:asciiTheme="minorHAnsi" w:hAnsiTheme="minorHAnsi"/>
          <w:color w:val="444444"/>
          <w:sz w:val="18"/>
          <w:szCs w:val="18"/>
          <w:shd w:val="clear" w:color="auto" w:fill="FFFFFF"/>
        </w:rPr>
        <w:t xml:space="preserve"> Refer to the exhibit. A Layer 3 switch routes for three VLANs and connects to a router for Internet connectivity. Which two configurations would be applied to the switch? (Choose two.)</w:t>
      </w:r>
    </w:p>
    <w:p w:rsidR="001B1B10" w:rsidRPr="00D573F7" w:rsidRDefault="001B1B10" w:rsidP="001B1B10">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rPr>
      </w:pPr>
    </w:p>
    <w:p w:rsidR="001B1B10" w:rsidRPr="00D573F7" w:rsidRDefault="001B1B10" w:rsidP="001B1B10">
      <w:pPr>
        <w:pStyle w:val="Normlnywebov"/>
        <w:shd w:val="clear" w:color="auto" w:fill="FFFFFF"/>
        <w:spacing w:before="0" w:beforeAutospacing="0" w:after="276" w:afterAutospacing="0" w:line="280" w:lineRule="atLeast"/>
        <w:contextualSpacing/>
        <w:textAlignment w:val="baseline"/>
        <w:rPr>
          <w:rStyle w:val="Siln"/>
          <w:rFonts w:asciiTheme="minorHAnsi" w:hAnsiTheme="minorHAnsi"/>
          <w:color w:val="FF0000"/>
          <w:sz w:val="18"/>
          <w:szCs w:val="18"/>
          <w:bdr w:val="none" w:sz="0" w:space="0" w:color="auto" w:frame="1"/>
          <w:shd w:val="clear" w:color="auto" w:fill="FFFFFF"/>
        </w:rPr>
      </w:pPr>
      <w:r w:rsidRPr="00D573F7">
        <w:rPr>
          <w:rStyle w:val="Siln"/>
          <w:rFonts w:asciiTheme="minorHAnsi" w:hAnsiTheme="minorHAnsi"/>
          <w:color w:val="FF0000"/>
          <w:sz w:val="18"/>
          <w:szCs w:val="18"/>
          <w:bdr w:val="none" w:sz="0" w:space="0" w:color="auto" w:frame="1"/>
          <w:shd w:val="clear" w:color="auto" w:fill="FFFFFF"/>
        </w:rPr>
        <w:t>(config)# interface gigabitethernet 1/1</w:t>
      </w:r>
      <w:r w:rsidRPr="00D573F7">
        <w:rPr>
          <w:rFonts w:asciiTheme="minorHAnsi" w:hAnsiTheme="minorHAnsi"/>
          <w:b/>
          <w:bCs/>
          <w:color w:val="FF0000"/>
          <w:sz w:val="18"/>
          <w:szCs w:val="18"/>
          <w:bdr w:val="none" w:sz="0" w:space="0" w:color="auto" w:frame="1"/>
          <w:shd w:val="clear" w:color="auto" w:fill="FFFFFF"/>
        </w:rPr>
        <w:br/>
      </w:r>
      <w:r w:rsidRPr="00D573F7">
        <w:rPr>
          <w:rStyle w:val="Siln"/>
          <w:rFonts w:asciiTheme="minorHAnsi" w:hAnsiTheme="minorHAnsi"/>
          <w:color w:val="FF0000"/>
          <w:sz w:val="18"/>
          <w:szCs w:val="18"/>
          <w:bdr w:val="none" w:sz="0" w:space="0" w:color="auto" w:frame="1"/>
          <w:shd w:val="clear" w:color="auto" w:fill="FFFFFF"/>
        </w:rPr>
        <w:t>(config-if)# no switchport</w:t>
      </w:r>
    </w:p>
    <w:p w:rsidR="001B1B10" w:rsidRPr="00D573F7" w:rsidRDefault="001B1B10" w:rsidP="001B1B10">
      <w:pPr>
        <w:pStyle w:val="Normlnywebov"/>
        <w:shd w:val="clear" w:color="auto" w:fill="FFFFFF"/>
        <w:spacing w:before="0" w:beforeAutospacing="0" w:after="276" w:afterAutospacing="0" w:line="280" w:lineRule="atLeast"/>
        <w:contextualSpacing/>
        <w:textAlignment w:val="baseline"/>
        <w:rPr>
          <w:rStyle w:val="Siln"/>
          <w:rFonts w:asciiTheme="minorHAnsi" w:hAnsiTheme="minorHAnsi"/>
          <w:color w:val="FF0000"/>
          <w:sz w:val="18"/>
          <w:szCs w:val="18"/>
          <w:bdr w:val="none" w:sz="0" w:space="0" w:color="auto" w:frame="1"/>
          <w:shd w:val="clear" w:color="auto" w:fill="FFFFFF"/>
        </w:rPr>
      </w:pPr>
      <w:r w:rsidRPr="00D573F7">
        <w:rPr>
          <w:rStyle w:val="Siln"/>
          <w:rFonts w:asciiTheme="minorHAnsi" w:hAnsiTheme="minorHAnsi"/>
          <w:color w:val="FF0000"/>
          <w:sz w:val="18"/>
          <w:szCs w:val="18"/>
          <w:bdr w:val="none" w:sz="0" w:space="0" w:color="auto" w:frame="1"/>
          <w:shd w:val="clear" w:color="auto" w:fill="FFFFFF"/>
        </w:rPr>
        <w:t xml:space="preserve"> </w:t>
      </w:r>
    </w:p>
    <w:p w:rsidR="001B1B10" w:rsidRPr="00D573F7" w:rsidRDefault="001B1B10" w:rsidP="001B1B10">
      <w:pPr>
        <w:pStyle w:val="Normlnywebov"/>
        <w:shd w:val="clear" w:color="auto" w:fill="FFFFFF"/>
        <w:spacing w:before="0" w:beforeAutospacing="0" w:after="276" w:afterAutospacing="0" w:line="280" w:lineRule="atLeast"/>
        <w:contextualSpacing/>
        <w:textAlignment w:val="baseline"/>
        <w:rPr>
          <w:rStyle w:val="Siln"/>
          <w:rFonts w:asciiTheme="minorHAnsi" w:hAnsiTheme="minorHAnsi"/>
          <w:color w:val="FF0000"/>
          <w:sz w:val="18"/>
          <w:szCs w:val="18"/>
          <w:bdr w:val="none" w:sz="0" w:space="0" w:color="auto" w:frame="1"/>
          <w:shd w:val="clear" w:color="auto" w:fill="FFFFFF"/>
        </w:rPr>
      </w:pPr>
      <w:r w:rsidRPr="00D573F7">
        <w:rPr>
          <w:rStyle w:val="Siln"/>
          <w:rFonts w:asciiTheme="minorHAnsi" w:hAnsiTheme="minorHAnsi"/>
          <w:color w:val="FF0000"/>
          <w:sz w:val="18"/>
          <w:szCs w:val="18"/>
          <w:bdr w:val="none" w:sz="0" w:space="0" w:color="auto" w:frame="1"/>
          <w:shd w:val="clear" w:color="auto" w:fill="FFFFFF"/>
        </w:rPr>
        <w:t>(config)# ip routing</w:t>
      </w:r>
    </w:p>
    <w:p w:rsidR="001B1B10" w:rsidRPr="00D573F7" w:rsidRDefault="001B1B10" w:rsidP="001B1B10">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rPr>
      </w:pPr>
    </w:p>
    <w:p w:rsidR="001B1B10" w:rsidRPr="00D573F7" w:rsidRDefault="001B1B10" w:rsidP="001B1B10">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rPr>
      </w:pPr>
    </w:p>
    <w:p w:rsidR="001B1B10" w:rsidRPr="00D573F7" w:rsidRDefault="001B1B10" w:rsidP="001B1B10">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rPr>
      </w:pPr>
    </w:p>
    <w:p w:rsidR="001B1B10" w:rsidRPr="00D573F7" w:rsidRDefault="001B1B10" w:rsidP="001B1B10">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rPr>
      </w:pPr>
    </w:p>
    <w:p w:rsidR="001B1B10" w:rsidRPr="00D573F7" w:rsidRDefault="001B1B10" w:rsidP="001B1B10">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rPr>
      </w:pPr>
    </w:p>
    <w:p w:rsidR="001B1B10" w:rsidRPr="00D573F7" w:rsidRDefault="001B1B10" w:rsidP="001B1B10">
      <w:pPr>
        <w:pStyle w:val="Normlnywebov"/>
        <w:shd w:val="clear" w:color="auto" w:fill="FFFFFF"/>
        <w:spacing w:before="0" w:beforeAutospacing="0" w:after="230" w:afterAutospacing="0" w:line="276" w:lineRule="atLeast"/>
        <w:jc w:val="both"/>
        <w:textAlignment w:val="baseline"/>
        <w:rPr>
          <w:rFonts w:asciiTheme="minorHAnsi" w:hAnsiTheme="minorHAnsi"/>
          <w:color w:val="444444"/>
          <w:sz w:val="18"/>
          <w:szCs w:val="18"/>
        </w:rPr>
      </w:pPr>
      <w:r w:rsidRPr="00D573F7">
        <w:rPr>
          <w:rFonts w:asciiTheme="minorHAnsi" w:hAnsiTheme="minorHAnsi"/>
          <w:noProof/>
          <w:color w:val="0B91EA"/>
          <w:sz w:val="18"/>
          <w:szCs w:val="18"/>
          <w:bdr w:val="none" w:sz="0" w:space="0" w:color="auto" w:frame="1"/>
        </w:rPr>
        <w:drawing>
          <wp:anchor distT="0" distB="0" distL="114300" distR="114300" simplePos="0" relativeHeight="251696128" behindDoc="1" locked="0" layoutInCell="1" allowOverlap="1" wp14:anchorId="63224639" wp14:editId="34ECE940">
            <wp:simplePos x="0" y="0"/>
            <wp:positionH relativeFrom="column">
              <wp:posOffset>3457575</wp:posOffset>
            </wp:positionH>
            <wp:positionV relativeFrom="paragraph">
              <wp:posOffset>56515</wp:posOffset>
            </wp:positionV>
            <wp:extent cx="3333750" cy="2172335"/>
            <wp:effectExtent l="0" t="0" r="0" b="0"/>
            <wp:wrapTight wrapText="bothSides">
              <wp:wrapPolygon edited="0">
                <wp:start x="0" y="0"/>
                <wp:lineTo x="0" y="21404"/>
                <wp:lineTo x="21477" y="21404"/>
                <wp:lineTo x="21477" y="0"/>
                <wp:lineTo x="0" y="0"/>
              </wp:wrapPolygon>
            </wp:wrapTight>
            <wp:docPr id="46" name="Obrázok 46" descr="40[1]">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40[1]">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33750" cy="2172335"/>
                    </a:xfrm>
                    <a:prstGeom prst="rect">
                      <a:avLst/>
                    </a:prstGeom>
                    <a:noFill/>
                    <a:ln w="9525">
                      <a:noFill/>
                      <a:miter lim="800000"/>
                      <a:headEnd/>
                      <a:tailEnd/>
                    </a:ln>
                  </pic:spPr>
                </pic:pic>
              </a:graphicData>
            </a:graphic>
          </wp:anchor>
        </w:drawing>
      </w:r>
      <w:r w:rsidRPr="00D573F7">
        <w:rPr>
          <w:rFonts w:asciiTheme="minorHAnsi" w:hAnsiTheme="minorHAnsi"/>
          <w:color w:val="444444"/>
          <w:sz w:val="18"/>
          <w:szCs w:val="18"/>
        </w:rPr>
        <w:t>40. Refer to the exhibit. A network administrator is configuring a router as a DHCPv6 server. The administrator issues a show ipv6 dhcp pool command to verify the configuration. Which statement explains the reason that the number of active clients is 0?</w:t>
      </w:r>
    </w:p>
    <w:p w:rsidR="001B1B10" w:rsidRPr="00D573F7" w:rsidRDefault="001B1B10" w:rsidP="001B1B10">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rPr>
        <w:t>The state is not maintained by the DHCPv6 server under stateless DHCPv6 operation.</w:t>
      </w:r>
      <w:r w:rsidRPr="00D573F7">
        <w:rPr>
          <w:rFonts w:asciiTheme="minorHAnsi" w:hAnsiTheme="minorHAnsi"/>
          <w:color w:val="444444"/>
          <w:sz w:val="18"/>
          <w:szCs w:val="18"/>
        </w:rPr>
        <w:br/>
      </w:r>
    </w:p>
    <w:p w:rsidR="001B1B10" w:rsidRPr="00D573F7" w:rsidRDefault="001B1B10" w:rsidP="001B1B10">
      <w:pPr>
        <w:pStyle w:val="Normlnywebov"/>
        <w:shd w:val="clear" w:color="auto" w:fill="FFFFFF"/>
        <w:spacing w:before="0" w:beforeAutospacing="0" w:after="0" w:afterAutospacing="0" w:line="280" w:lineRule="atLeast"/>
        <w:textAlignment w:val="baseline"/>
        <w:rPr>
          <w:rFonts w:asciiTheme="minorHAnsi" w:hAnsiTheme="minorHAnsi" w:cs="Arial"/>
          <w:color w:val="333333"/>
          <w:sz w:val="18"/>
          <w:szCs w:val="18"/>
        </w:rPr>
      </w:pPr>
    </w:p>
    <w:p w:rsidR="001B1B10" w:rsidRPr="00D573F7" w:rsidRDefault="001B1B10" w:rsidP="001B1B10">
      <w:pPr>
        <w:pStyle w:val="Normlnywebov"/>
        <w:shd w:val="clear" w:color="auto" w:fill="FFFFFF"/>
        <w:spacing w:before="0" w:beforeAutospacing="0" w:after="0" w:afterAutospacing="0" w:line="280" w:lineRule="atLeast"/>
        <w:textAlignment w:val="baseline"/>
        <w:rPr>
          <w:rFonts w:asciiTheme="minorHAnsi" w:hAnsiTheme="minorHAnsi" w:cs="Arial"/>
          <w:color w:val="333333"/>
          <w:sz w:val="18"/>
          <w:szCs w:val="18"/>
        </w:rPr>
      </w:pPr>
    </w:p>
    <w:p w:rsidR="001B1B10" w:rsidRPr="00D573F7" w:rsidRDefault="001B1B10" w:rsidP="001B1B10">
      <w:pPr>
        <w:pStyle w:val="Normlnywebov"/>
        <w:shd w:val="clear" w:color="auto" w:fill="FFFFFF"/>
        <w:spacing w:before="0" w:beforeAutospacing="0" w:after="0" w:afterAutospacing="0" w:line="280" w:lineRule="atLeast"/>
        <w:textAlignment w:val="baseline"/>
        <w:rPr>
          <w:rFonts w:asciiTheme="minorHAnsi" w:hAnsiTheme="minorHAnsi" w:cs="Arial"/>
          <w:color w:val="333333"/>
          <w:sz w:val="18"/>
          <w:szCs w:val="18"/>
        </w:rPr>
      </w:pPr>
    </w:p>
    <w:p w:rsidR="001B1B10" w:rsidRPr="00D573F7" w:rsidRDefault="001B1B10" w:rsidP="001B1B10">
      <w:pPr>
        <w:pStyle w:val="Normlnywebov"/>
        <w:shd w:val="clear" w:color="auto" w:fill="FFFFFF"/>
        <w:spacing w:before="0" w:beforeAutospacing="0" w:after="0" w:afterAutospacing="0" w:line="280" w:lineRule="atLeast"/>
        <w:textAlignment w:val="baseline"/>
        <w:rPr>
          <w:rFonts w:asciiTheme="minorHAnsi" w:hAnsiTheme="minorHAnsi" w:cs="Arial"/>
          <w:color w:val="333333"/>
          <w:sz w:val="18"/>
          <w:szCs w:val="18"/>
        </w:rPr>
      </w:pPr>
    </w:p>
    <w:p w:rsidR="001B1B10" w:rsidRPr="00D573F7" w:rsidRDefault="001B1B10" w:rsidP="001B1B10">
      <w:pPr>
        <w:pStyle w:val="Normlnywebov"/>
        <w:shd w:val="clear" w:color="auto" w:fill="FFFFFF"/>
        <w:spacing w:before="0" w:beforeAutospacing="0" w:after="0" w:afterAutospacing="0" w:line="280" w:lineRule="atLeast"/>
        <w:textAlignment w:val="baseline"/>
        <w:rPr>
          <w:rFonts w:asciiTheme="minorHAnsi" w:hAnsiTheme="minorHAnsi" w:cs="Arial"/>
          <w:color w:val="333333"/>
          <w:sz w:val="18"/>
          <w:szCs w:val="18"/>
        </w:rPr>
      </w:pPr>
    </w:p>
    <w:p w:rsidR="001B1B10" w:rsidRPr="00D573F7" w:rsidRDefault="001B1B10" w:rsidP="001B1B10">
      <w:pPr>
        <w:pStyle w:val="Normlnywebov"/>
        <w:shd w:val="clear" w:color="auto" w:fill="FFFFFF"/>
        <w:spacing w:before="0" w:beforeAutospacing="0" w:after="0" w:afterAutospacing="0" w:line="280" w:lineRule="atLeast"/>
        <w:textAlignment w:val="baseline"/>
        <w:rPr>
          <w:rFonts w:asciiTheme="minorHAnsi" w:hAnsiTheme="minorHAnsi" w:cs="Arial"/>
          <w:color w:val="333333"/>
          <w:sz w:val="18"/>
          <w:szCs w:val="18"/>
        </w:rPr>
      </w:pPr>
    </w:p>
    <w:p w:rsidR="001B1B10" w:rsidRPr="00D573F7" w:rsidRDefault="001B1B10" w:rsidP="001B1B10">
      <w:pPr>
        <w:pStyle w:val="Normlnywebov"/>
        <w:shd w:val="clear" w:color="auto" w:fill="FFFFFF"/>
        <w:spacing w:before="0" w:beforeAutospacing="0" w:after="0" w:afterAutospacing="0" w:line="280" w:lineRule="atLeast"/>
        <w:textAlignment w:val="baseline"/>
        <w:rPr>
          <w:rFonts w:asciiTheme="minorHAnsi" w:hAnsiTheme="minorHAnsi" w:cs="Arial"/>
          <w:color w:val="333333"/>
          <w:sz w:val="18"/>
          <w:szCs w:val="18"/>
        </w:rPr>
      </w:pPr>
    </w:p>
    <w:p w:rsidR="001B1B10" w:rsidRPr="00D573F7" w:rsidRDefault="001B1B10" w:rsidP="001B1B10">
      <w:pPr>
        <w:rPr>
          <w:rStyle w:val="Siln"/>
          <w:rFonts w:cs="Arial"/>
          <w:color w:val="FF0000"/>
          <w:sz w:val="18"/>
          <w:szCs w:val="18"/>
          <w:bdr w:val="none" w:sz="0" w:space="0" w:color="auto" w:frame="1"/>
          <w:shd w:val="clear" w:color="auto" w:fill="FFFFFF"/>
        </w:rPr>
      </w:pPr>
      <w:r w:rsidRPr="00D573F7">
        <w:rPr>
          <w:rFonts w:cs="Arial"/>
          <w:color w:val="333333"/>
          <w:sz w:val="18"/>
          <w:szCs w:val="18"/>
          <w:shd w:val="clear" w:color="auto" w:fill="FFFFFF"/>
        </w:rPr>
        <w:t>9. Refer to the exhibit. A network administrator has just configured address translation and is verifying the configuration. What three things can the administrator verify? (Choose three.)</w:t>
      </w:r>
      <w:r w:rsidRPr="00D573F7">
        <w:rPr>
          <w:rFonts w:cs="Arial"/>
          <w:color w:val="333333"/>
          <w:sz w:val="18"/>
          <w:szCs w:val="18"/>
        </w:rPr>
        <w:br/>
      </w:r>
      <w:r w:rsidRPr="00D573F7">
        <w:rPr>
          <w:rFonts w:cs="Arial"/>
          <w:color w:val="333333"/>
          <w:sz w:val="18"/>
          <w:szCs w:val="18"/>
        </w:rPr>
        <w:br/>
      </w:r>
      <w:r w:rsidRPr="00D573F7">
        <w:rPr>
          <w:rFonts w:cs="Arial"/>
          <w:noProof/>
          <w:color w:val="21759B"/>
          <w:sz w:val="18"/>
          <w:szCs w:val="18"/>
          <w:bdr w:val="none" w:sz="0" w:space="0" w:color="auto" w:frame="1"/>
          <w:shd w:val="clear" w:color="auto" w:fill="FFFFFF"/>
          <w:lang w:eastAsia="sk-SK"/>
        </w:rPr>
        <w:drawing>
          <wp:inline distT="0" distB="0" distL="0" distR="0" wp14:anchorId="7FBD0F58" wp14:editId="13028DAB">
            <wp:extent cx="3935127" cy="1470355"/>
            <wp:effectExtent l="19050" t="0" r="8223" b="0"/>
            <wp:docPr id="47" name="Obrázok 47" descr="i215839v1n1_NAT">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215839v1n1_NAT">
                      <a:hlinkClick r:id="rId78"/>
                    </pic:cNvPr>
                    <pic:cNvPicPr>
                      <a:picLocks noChangeAspect="1" noChangeArrowheads="1"/>
                    </pic:cNvPicPr>
                  </pic:nvPicPr>
                  <pic:blipFill>
                    <a:blip r:embed="rId66"/>
                    <a:srcRect/>
                    <a:stretch>
                      <a:fillRect/>
                    </a:stretch>
                  </pic:blipFill>
                  <pic:spPr bwMode="auto">
                    <a:xfrm>
                      <a:off x="0" y="0"/>
                      <a:ext cx="3935624" cy="1470541"/>
                    </a:xfrm>
                    <a:prstGeom prst="rect">
                      <a:avLst/>
                    </a:prstGeom>
                    <a:noFill/>
                    <a:ln w="9525">
                      <a:noFill/>
                      <a:miter lim="800000"/>
                      <a:headEnd/>
                      <a:tailEnd/>
                    </a:ln>
                  </pic:spPr>
                </pic:pic>
              </a:graphicData>
            </a:graphic>
          </wp:inline>
        </w:drawing>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A standard access list numbered 1 was used as part of the configuration process.</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Address translation is working.</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Two types of NAT are enabled.</w:t>
      </w:r>
    </w:p>
    <w:p w:rsidR="001B1B10" w:rsidRPr="00D573F7" w:rsidRDefault="001B1B10" w:rsidP="001B1B10">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rPr>
      </w:pPr>
      <w:r w:rsidRPr="00D573F7">
        <w:rPr>
          <w:rFonts w:asciiTheme="minorHAnsi" w:hAnsiTheme="minorHAnsi" w:cs="Arial"/>
          <w:color w:val="333333"/>
          <w:sz w:val="18"/>
          <w:szCs w:val="18"/>
        </w:rPr>
        <w:t>32. Refer to the exhibit. How did the router obtain the last route that is shown?</w:t>
      </w:r>
      <w:r w:rsidRPr="00D573F7">
        <w:rPr>
          <w:rFonts w:asciiTheme="minorHAnsi" w:hAnsiTheme="minorHAnsi" w:cs="Arial"/>
          <w:color w:val="333333"/>
          <w:sz w:val="18"/>
          <w:szCs w:val="18"/>
        </w:rPr>
        <w:br/>
      </w:r>
      <w:r w:rsidRPr="00D573F7">
        <w:rPr>
          <w:rFonts w:asciiTheme="minorHAnsi" w:hAnsiTheme="minorHAnsi" w:cs="Arial"/>
          <w:noProof/>
          <w:color w:val="333333"/>
          <w:sz w:val="18"/>
          <w:szCs w:val="18"/>
        </w:rPr>
        <w:drawing>
          <wp:inline distT="0" distB="0" distL="0" distR="0" wp14:anchorId="6401A5C5" wp14:editId="2E416FCD">
            <wp:extent cx="4296918" cy="772198"/>
            <wp:effectExtent l="19050" t="0" r="8382" b="0"/>
            <wp:docPr id="48" name="Obrázok 4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
                    <pic:cNvPicPr>
                      <a:picLocks noChangeAspect="1" noChangeArrowheads="1"/>
                    </pic:cNvPicPr>
                  </pic:nvPicPr>
                  <pic:blipFill>
                    <a:blip r:embed="rId79"/>
                    <a:srcRect/>
                    <a:stretch>
                      <a:fillRect/>
                    </a:stretch>
                  </pic:blipFill>
                  <pic:spPr bwMode="auto">
                    <a:xfrm>
                      <a:off x="0" y="0"/>
                      <a:ext cx="4298458" cy="772475"/>
                    </a:xfrm>
                    <a:prstGeom prst="rect">
                      <a:avLst/>
                    </a:prstGeom>
                    <a:noFill/>
                    <a:ln w="9525">
                      <a:noFill/>
                      <a:miter lim="800000"/>
                      <a:headEnd/>
                      <a:tailEnd/>
                    </a:ln>
                  </pic:spPr>
                </pic:pic>
              </a:graphicData>
            </a:graphic>
          </wp:inline>
        </w:drawing>
      </w:r>
      <w:r w:rsidRPr="00D573F7">
        <w:rPr>
          <w:rFonts w:asciiTheme="minorHAnsi" w:hAnsiTheme="minorHAnsi" w:cs="Arial"/>
          <w:color w:val="333333"/>
          <w:sz w:val="18"/>
          <w:szCs w:val="18"/>
        </w:rPr>
        <w:br/>
      </w:r>
      <w:r w:rsidRPr="00D573F7">
        <w:rPr>
          <w:rStyle w:val="Siln"/>
          <w:rFonts w:asciiTheme="minorHAnsi" w:hAnsiTheme="minorHAnsi" w:cs="Arial"/>
          <w:color w:val="FF0000"/>
          <w:sz w:val="18"/>
          <w:szCs w:val="18"/>
          <w:bdr w:val="none" w:sz="0" w:space="0" w:color="auto" w:frame="1"/>
        </w:rPr>
        <w:t>Another router in the same organization provided the default route by using a dynamic routing protocol.</w:t>
      </w:r>
    </w:p>
    <w:p w:rsidR="001B1B10" w:rsidRPr="00D573F7" w:rsidRDefault="001B1B10" w:rsidP="001B1B10">
      <w:pPr>
        <w:pStyle w:val="Normlnywebov"/>
        <w:shd w:val="clear" w:color="auto" w:fill="FFFFFF"/>
        <w:spacing w:before="0" w:beforeAutospacing="0" w:after="230" w:afterAutospacing="0" w:line="276" w:lineRule="atLeast"/>
        <w:jc w:val="both"/>
        <w:textAlignment w:val="baseline"/>
        <w:rPr>
          <w:rFonts w:asciiTheme="minorHAnsi" w:hAnsiTheme="minorHAnsi"/>
          <w:color w:val="444444"/>
          <w:sz w:val="18"/>
          <w:szCs w:val="18"/>
        </w:rPr>
      </w:pPr>
      <w:r w:rsidRPr="00D573F7">
        <w:rPr>
          <w:rFonts w:asciiTheme="minorHAnsi" w:hAnsiTheme="minorHAnsi" w:cs="Arial"/>
          <w:color w:val="333333"/>
          <w:sz w:val="18"/>
          <w:szCs w:val="18"/>
        </w:rPr>
        <w:t xml:space="preserve">53. </w:t>
      </w:r>
      <w:r w:rsidRPr="00D573F7">
        <w:rPr>
          <w:rFonts w:asciiTheme="minorHAnsi" w:hAnsiTheme="minorHAnsi"/>
          <w:color w:val="444444"/>
          <w:sz w:val="18"/>
          <w:szCs w:val="18"/>
        </w:rPr>
        <w:t>Refer to the exhibit. How many broadcast and collision domains exist in the topology?</w:t>
      </w:r>
    </w:p>
    <w:p w:rsidR="001B1B10" w:rsidRPr="00D573F7" w:rsidRDefault="001B1B10" w:rsidP="001B1B10">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rPr>
      </w:pPr>
      <w:r w:rsidRPr="00D573F7">
        <w:rPr>
          <w:rFonts w:asciiTheme="minorHAnsi" w:hAnsiTheme="minorHAnsi"/>
          <w:noProof/>
          <w:color w:val="0B91EA"/>
          <w:sz w:val="18"/>
          <w:szCs w:val="18"/>
          <w:bdr w:val="none" w:sz="0" w:space="0" w:color="auto" w:frame="1"/>
        </w:rPr>
        <w:drawing>
          <wp:inline distT="0" distB="0" distL="0" distR="0" wp14:anchorId="1F6AE145" wp14:editId="6250C6B7">
            <wp:extent cx="2263292" cy="1214162"/>
            <wp:effectExtent l="19050" t="0" r="3658" b="0"/>
            <wp:docPr id="49" name="Obrázok 50" descr="53[1]">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53[1]">
                      <a:hlinkClick r:id="rId80"/>
                    </pic:cNvPr>
                    <pic:cNvPicPr>
                      <a:picLocks noChangeAspect="1" noChangeArrowheads="1"/>
                    </pic:cNvPicPr>
                  </pic:nvPicPr>
                  <pic:blipFill>
                    <a:blip r:embed="rId81" cstate="print"/>
                    <a:srcRect/>
                    <a:stretch>
                      <a:fillRect/>
                    </a:stretch>
                  </pic:blipFill>
                  <pic:spPr bwMode="auto">
                    <a:xfrm>
                      <a:off x="0" y="0"/>
                      <a:ext cx="2263241" cy="1214134"/>
                    </a:xfrm>
                    <a:prstGeom prst="rect">
                      <a:avLst/>
                    </a:prstGeom>
                    <a:noFill/>
                    <a:ln w="9525">
                      <a:noFill/>
                      <a:miter lim="800000"/>
                      <a:headEnd/>
                      <a:tailEnd/>
                    </a:ln>
                  </pic:spPr>
                </pic:pic>
              </a:graphicData>
            </a:graphic>
          </wp:inline>
        </w:drawing>
      </w:r>
    </w:p>
    <w:p w:rsidR="001B1B10" w:rsidRPr="00D573F7" w:rsidRDefault="001B1B10" w:rsidP="001B1B10">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rPr>
      </w:pPr>
      <w:r w:rsidRPr="00D573F7">
        <w:rPr>
          <w:rStyle w:val="Siln"/>
          <w:rFonts w:asciiTheme="minorHAnsi" w:hAnsiTheme="minorHAnsi"/>
          <w:color w:val="FF0000"/>
          <w:sz w:val="18"/>
          <w:szCs w:val="18"/>
          <w:bdr w:val="none" w:sz="0" w:space="0" w:color="auto" w:frame="1"/>
        </w:rPr>
        <w:t>5 broadcast domains and 10 collision domains</w:t>
      </w:r>
    </w:p>
    <w:p w:rsidR="001B1B10" w:rsidRPr="00D573F7" w:rsidRDefault="001B1B10" w:rsidP="001B1B10">
      <w:pPr>
        <w:pStyle w:val="Normlnywebov"/>
        <w:shd w:val="clear" w:color="auto" w:fill="FFFFFF"/>
        <w:spacing w:before="0" w:beforeAutospacing="0" w:after="230" w:afterAutospacing="0" w:line="276" w:lineRule="atLeast"/>
        <w:jc w:val="both"/>
        <w:textAlignment w:val="baseline"/>
        <w:rPr>
          <w:rFonts w:asciiTheme="minorHAnsi" w:hAnsiTheme="minorHAnsi"/>
          <w:color w:val="444444"/>
          <w:sz w:val="18"/>
          <w:szCs w:val="18"/>
        </w:rPr>
      </w:pPr>
      <w:r w:rsidRPr="00D573F7">
        <w:rPr>
          <w:rFonts w:asciiTheme="minorHAnsi" w:hAnsiTheme="minorHAnsi"/>
          <w:color w:val="444444"/>
          <w:sz w:val="18"/>
          <w:szCs w:val="18"/>
        </w:rPr>
        <w:t>58. Refer to the exhibit. If RIPng is enabled, how many hops away does R1 consider the 2001:0DB8:ACAD:1::/64 network to be?</w:t>
      </w:r>
    </w:p>
    <w:p w:rsidR="001B1B10" w:rsidRPr="00D573F7" w:rsidRDefault="001B1B10" w:rsidP="001B1B10">
      <w:pPr>
        <w:pStyle w:val="Normlnywebov"/>
        <w:shd w:val="clear" w:color="auto" w:fill="FFFFFF"/>
        <w:spacing w:before="0" w:beforeAutospacing="0" w:after="230" w:afterAutospacing="0" w:line="276" w:lineRule="atLeast"/>
        <w:jc w:val="both"/>
        <w:textAlignment w:val="baseline"/>
        <w:rPr>
          <w:rFonts w:asciiTheme="minorHAnsi" w:hAnsiTheme="minorHAnsi"/>
          <w:sz w:val="18"/>
          <w:szCs w:val="18"/>
        </w:rPr>
      </w:pPr>
      <w:r w:rsidRPr="00D573F7">
        <w:rPr>
          <w:rFonts w:asciiTheme="minorHAnsi" w:hAnsiTheme="minorHAnsi"/>
          <w:noProof/>
          <w:color w:val="0B91EA"/>
          <w:sz w:val="18"/>
          <w:szCs w:val="18"/>
          <w:bdr w:val="none" w:sz="0" w:space="0" w:color="auto" w:frame="1"/>
        </w:rPr>
        <w:drawing>
          <wp:inline distT="0" distB="0" distL="0" distR="0" wp14:anchorId="4FE45297" wp14:editId="05414B38">
            <wp:extent cx="3812771" cy="581025"/>
            <wp:effectExtent l="0" t="0" r="0" b="0"/>
            <wp:docPr id="23" name="Obrázok 54" descr="i215852v1n1_215852v3">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215852v1n1_215852v3">
                      <a:hlinkClick r:id="rId82"/>
                    </pic:cNvPr>
                    <pic:cNvPicPr>
                      <a:picLocks noChangeAspect="1" noChangeArrowheads="1"/>
                    </pic:cNvPicPr>
                  </pic:nvPicPr>
                  <pic:blipFill>
                    <a:blip r:embed="rId83" cstate="print"/>
                    <a:srcRect/>
                    <a:stretch>
                      <a:fillRect/>
                    </a:stretch>
                  </pic:blipFill>
                  <pic:spPr bwMode="auto">
                    <a:xfrm>
                      <a:off x="0" y="0"/>
                      <a:ext cx="3869220" cy="589627"/>
                    </a:xfrm>
                    <a:prstGeom prst="rect">
                      <a:avLst/>
                    </a:prstGeom>
                    <a:noFill/>
                    <a:ln w="9525">
                      <a:noFill/>
                      <a:miter lim="800000"/>
                      <a:headEnd/>
                      <a:tailEnd/>
                    </a:ln>
                  </pic:spPr>
                </pic:pic>
              </a:graphicData>
            </a:graphic>
          </wp:inline>
        </w:drawing>
      </w:r>
    </w:p>
    <w:p w:rsidR="001B1B10" w:rsidRPr="00D573F7" w:rsidRDefault="001B1B10" w:rsidP="001B1B10">
      <w:pPr>
        <w:pStyle w:val="Normlnywebov"/>
        <w:shd w:val="clear" w:color="auto" w:fill="FFFFFF"/>
        <w:spacing w:before="0" w:beforeAutospacing="0" w:after="230" w:afterAutospacing="0" w:line="276" w:lineRule="atLeast"/>
        <w:jc w:val="both"/>
        <w:textAlignment w:val="baseline"/>
        <w:rPr>
          <w:rFonts w:asciiTheme="minorHAnsi" w:hAnsiTheme="minorHAnsi"/>
          <w:sz w:val="18"/>
          <w:szCs w:val="18"/>
        </w:rPr>
      </w:pPr>
      <w:r w:rsidRPr="00D573F7">
        <w:rPr>
          <w:rFonts w:asciiTheme="minorHAnsi" w:hAnsiTheme="minorHAnsi"/>
          <w:b/>
          <w:color w:val="FF0000"/>
          <w:sz w:val="18"/>
          <w:szCs w:val="18"/>
        </w:rPr>
        <w:t>3</w:t>
      </w:r>
    </w:p>
    <w:p w:rsidR="001B1B10" w:rsidRPr="00D573F7" w:rsidRDefault="001B1B10" w:rsidP="001B1B10">
      <w:pPr>
        <w:pStyle w:val="Normlnywebov"/>
        <w:shd w:val="clear" w:color="auto" w:fill="FFFFFF"/>
        <w:spacing w:before="0" w:beforeAutospacing="0" w:after="0" w:afterAutospacing="0" w:line="276" w:lineRule="atLeast"/>
        <w:jc w:val="both"/>
        <w:textAlignment w:val="baseline"/>
        <w:rPr>
          <w:rFonts w:asciiTheme="minorHAnsi" w:hAnsiTheme="minorHAnsi"/>
          <w:color w:val="444444"/>
          <w:sz w:val="18"/>
          <w:szCs w:val="18"/>
        </w:rPr>
      </w:pPr>
    </w:p>
    <w:p w:rsidR="001B1B10" w:rsidRPr="00D573F7" w:rsidRDefault="001B1B10" w:rsidP="001B1B10">
      <w:pPr>
        <w:pStyle w:val="Normlnywebov"/>
        <w:shd w:val="clear" w:color="auto" w:fill="FFFFFF"/>
        <w:spacing w:before="0" w:beforeAutospacing="0" w:after="230" w:afterAutospacing="0" w:line="276" w:lineRule="atLeast"/>
        <w:jc w:val="both"/>
        <w:textAlignment w:val="baseline"/>
        <w:rPr>
          <w:rFonts w:asciiTheme="minorHAnsi" w:hAnsiTheme="minorHAnsi"/>
          <w:color w:val="444444"/>
          <w:sz w:val="18"/>
          <w:szCs w:val="18"/>
        </w:rPr>
      </w:pPr>
      <w:r w:rsidRPr="00D573F7">
        <w:rPr>
          <w:rFonts w:asciiTheme="minorHAnsi" w:hAnsiTheme="minorHAnsi"/>
          <w:noProof/>
          <w:color w:val="0B91EA"/>
          <w:sz w:val="18"/>
          <w:szCs w:val="18"/>
          <w:bdr w:val="none" w:sz="0" w:space="0" w:color="auto" w:frame="1"/>
        </w:rPr>
        <w:drawing>
          <wp:anchor distT="0" distB="0" distL="114300" distR="114300" simplePos="0" relativeHeight="251697152" behindDoc="1" locked="0" layoutInCell="1" allowOverlap="1" wp14:anchorId="34EF4716" wp14:editId="5A86E31E">
            <wp:simplePos x="0" y="0"/>
            <wp:positionH relativeFrom="column">
              <wp:posOffset>2329180</wp:posOffset>
            </wp:positionH>
            <wp:positionV relativeFrom="paragraph">
              <wp:posOffset>318135</wp:posOffset>
            </wp:positionV>
            <wp:extent cx="4240530" cy="1924050"/>
            <wp:effectExtent l="0" t="0" r="0" b="0"/>
            <wp:wrapTight wrapText="bothSides">
              <wp:wrapPolygon edited="0">
                <wp:start x="0" y="0"/>
                <wp:lineTo x="0" y="21386"/>
                <wp:lineTo x="21542" y="21386"/>
                <wp:lineTo x="21542" y="0"/>
                <wp:lineTo x="0" y="0"/>
              </wp:wrapPolygon>
            </wp:wrapTight>
            <wp:docPr id="50" name="Obrázok 44" descr="34[1]">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34[1]">
                      <a:hlinkClick r:id="rId84"/>
                    </pic:cNvPr>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240530" cy="19240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D573F7">
        <w:rPr>
          <w:rFonts w:asciiTheme="minorHAnsi" w:hAnsiTheme="minorHAnsi"/>
          <w:color w:val="444444"/>
          <w:sz w:val="18"/>
          <w:szCs w:val="18"/>
        </w:rPr>
        <w:t>34. Refer to the exhibit. R1 has been configured as shown. However, PC1 is not able to receive an IPv4 address. What is the problem?</w:t>
      </w:r>
    </w:p>
    <w:p w:rsidR="001B1B10" w:rsidRPr="00D573F7" w:rsidRDefault="001B1B10" w:rsidP="001B1B10">
      <w:pPr>
        <w:pStyle w:val="Normlnywebov"/>
        <w:shd w:val="clear" w:color="auto" w:fill="FFFFFF"/>
        <w:spacing w:before="0" w:beforeAutospacing="0" w:after="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br/>
      </w:r>
    </w:p>
    <w:p w:rsidR="001B1B10" w:rsidRPr="00D573F7" w:rsidRDefault="001B1B10" w:rsidP="001B1B10">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r w:rsidRPr="00D573F7">
        <w:rPr>
          <w:rFonts w:asciiTheme="minorHAnsi" w:hAnsiTheme="minorHAnsi"/>
          <w:color w:val="444444"/>
          <w:sz w:val="18"/>
          <w:szCs w:val="18"/>
        </w:rPr>
        <w:t>R1 is not configured as a DHCPv4 server.</w:t>
      </w:r>
      <w:r w:rsidRPr="00D573F7">
        <w:rPr>
          <w:rFonts w:asciiTheme="minorHAnsi" w:hAnsiTheme="minorHAnsi"/>
          <w:color w:val="444444"/>
          <w:sz w:val="18"/>
          <w:szCs w:val="18"/>
        </w:rPr>
        <w:br/>
        <w:t>A DHCP server must be installed on the same LAN as the host that is receiving the IP address.</w:t>
      </w:r>
      <w:r w:rsidRPr="00D573F7">
        <w:rPr>
          <w:rFonts w:asciiTheme="minorHAnsi" w:hAnsiTheme="minorHAnsi"/>
          <w:color w:val="444444"/>
          <w:sz w:val="18"/>
          <w:szCs w:val="18"/>
        </w:rPr>
        <w:br/>
        <w:t>The ip address dhcp command was not issued on the interface Gi0/1.</w:t>
      </w:r>
      <w:r w:rsidRPr="00D573F7">
        <w:rPr>
          <w:rFonts w:asciiTheme="minorHAnsi" w:hAnsiTheme="minorHAnsi"/>
          <w:color w:val="444444"/>
          <w:sz w:val="18"/>
          <w:szCs w:val="18"/>
        </w:rPr>
        <w:br/>
      </w:r>
      <w:r w:rsidRPr="00D573F7">
        <w:rPr>
          <w:rStyle w:val="Siln"/>
          <w:rFonts w:asciiTheme="minorHAnsi" w:hAnsiTheme="minorHAnsi"/>
          <w:color w:val="FF0000"/>
          <w:sz w:val="18"/>
          <w:szCs w:val="18"/>
          <w:bdr w:val="none" w:sz="0" w:space="0" w:color="auto" w:frame="1"/>
        </w:rPr>
        <w:t>The ip helper-address command was applied on the wrong interface.</w:t>
      </w:r>
    </w:p>
    <w:p w:rsidR="001B1B10" w:rsidRPr="00D573F7" w:rsidRDefault="001B1B10" w:rsidP="001B1B10">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rPr>
      </w:pPr>
    </w:p>
    <w:p w:rsidR="001B1B10" w:rsidRPr="00D573F7" w:rsidRDefault="001B1B10" w:rsidP="001B1B10">
      <w:pPr>
        <w:pStyle w:val="Normlnywebov"/>
        <w:shd w:val="clear" w:color="auto" w:fill="FFFFFF"/>
        <w:spacing w:before="0" w:beforeAutospacing="0" w:after="276" w:afterAutospacing="0" w:line="280" w:lineRule="atLeast"/>
        <w:textAlignment w:val="baseline"/>
        <w:rPr>
          <w:rFonts w:asciiTheme="minorHAnsi" w:hAnsiTheme="minorHAnsi"/>
          <w:color w:val="444444"/>
          <w:sz w:val="18"/>
          <w:szCs w:val="18"/>
          <w:shd w:val="clear" w:color="auto" w:fill="FFFFFF"/>
        </w:rPr>
      </w:pPr>
      <w:r w:rsidRPr="00D573F7">
        <w:rPr>
          <w:rFonts w:asciiTheme="minorHAnsi" w:hAnsiTheme="minorHAnsi"/>
          <w:noProof/>
          <w:color w:val="0B91EA"/>
          <w:sz w:val="18"/>
          <w:szCs w:val="18"/>
          <w:bdr w:val="none" w:sz="0" w:space="0" w:color="auto" w:frame="1"/>
          <w:shd w:val="clear" w:color="auto" w:fill="FFFFFF"/>
        </w:rPr>
        <w:drawing>
          <wp:anchor distT="0" distB="0" distL="114300" distR="114300" simplePos="0" relativeHeight="251698176" behindDoc="1" locked="0" layoutInCell="1" allowOverlap="1" wp14:anchorId="03C3E4B9" wp14:editId="0D2A3320">
            <wp:simplePos x="0" y="0"/>
            <wp:positionH relativeFrom="column">
              <wp:posOffset>2798445</wp:posOffset>
            </wp:positionH>
            <wp:positionV relativeFrom="paragraph">
              <wp:posOffset>57150</wp:posOffset>
            </wp:positionV>
            <wp:extent cx="3606800" cy="1476375"/>
            <wp:effectExtent l="0" t="0" r="0" b="0"/>
            <wp:wrapTight wrapText="bothSides">
              <wp:wrapPolygon edited="0">
                <wp:start x="0" y="0"/>
                <wp:lineTo x="0" y="21461"/>
                <wp:lineTo x="21448" y="21461"/>
                <wp:lineTo x="21448" y="0"/>
                <wp:lineTo x="0" y="0"/>
              </wp:wrapPolygon>
            </wp:wrapTight>
            <wp:docPr id="51" name="Obrázok 51" descr="15[1]">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5[1]">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06800" cy="14763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D573F7">
        <w:rPr>
          <w:rFonts w:asciiTheme="minorHAnsi" w:hAnsiTheme="minorHAnsi"/>
          <w:color w:val="444444"/>
          <w:sz w:val="18"/>
          <w:szCs w:val="18"/>
          <w:shd w:val="clear" w:color="auto" w:fill="FFFFFF"/>
        </w:rPr>
        <w:t>15.__ Refer to the exhibit. R1 was configured with the static route command ip route 209.165.200.224 255.255.255.224 S0/0/0 and consequently users on network 172.16.0.0/16 are unable to reach resources on the Internet. How should this static route be changed to allow user traffic from the LAN to reach the Internet?</w:t>
      </w:r>
      <w:r w:rsidRPr="00D573F7">
        <w:rPr>
          <w:rFonts w:asciiTheme="minorHAnsi" w:hAnsiTheme="minorHAnsi"/>
          <w:color w:val="444444"/>
          <w:sz w:val="18"/>
          <w:szCs w:val="18"/>
        </w:rPr>
        <w:br/>
      </w:r>
      <w:r w:rsidRPr="00D573F7">
        <w:rPr>
          <w:rFonts w:asciiTheme="minorHAnsi" w:hAnsiTheme="minorHAnsi"/>
          <w:color w:val="444444"/>
          <w:sz w:val="18"/>
          <w:szCs w:val="18"/>
        </w:rPr>
        <w:br/>
      </w:r>
      <w:r w:rsidRPr="00D573F7">
        <w:rPr>
          <w:rFonts w:asciiTheme="minorHAnsi" w:hAnsiTheme="minorHAnsi"/>
          <w:color w:val="444444"/>
          <w:sz w:val="18"/>
          <w:szCs w:val="18"/>
        </w:rPr>
        <w:br/>
      </w:r>
      <w:r w:rsidRPr="00D573F7">
        <w:rPr>
          <w:rStyle w:val="Siln"/>
          <w:rFonts w:asciiTheme="minorHAnsi" w:hAnsiTheme="minorHAnsi"/>
          <w:color w:val="FF0000"/>
          <w:sz w:val="18"/>
          <w:szCs w:val="18"/>
          <w:bdr w:val="none" w:sz="0" w:space="0" w:color="auto" w:frame="1"/>
          <w:shd w:val="clear" w:color="auto" w:fill="FFFFFF"/>
        </w:rPr>
        <w:t>Change the destination network and mask to 0.0.0.0 0.0.0.0.0.</w:t>
      </w:r>
      <w:r w:rsidRPr="00D573F7">
        <w:rPr>
          <w:rFonts w:asciiTheme="minorHAnsi" w:hAnsiTheme="minorHAnsi"/>
          <w:color w:val="444444"/>
          <w:sz w:val="18"/>
          <w:szCs w:val="18"/>
        </w:rPr>
        <w:br/>
      </w:r>
    </w:p>
    <w:p w:rsidR="001B1B10" w:rsidRPr="00D573F7" w:rsidRDefault="001B1B10" w:rsidP="001B1B10">
      <w:pPr>
        <w:pStyle w:val="Normlnywebov"/>
        <w:shd w:val="clear" w:color="auto" w:fill="FFFFFF"/>
        <w:spacing w:before="0" w:beforeAutospacing="0" w:after="230" w:afterAutospacing="0" w:line="276" w:lineRule="atLeast"/>
        <w:jc w:val="both"/>
        <w:textAlignment w:val="baseline"/>
        <w:rPr>
          <w:rFonts w:asciiTheme="minorHAnsi" w:hAnsiTheme="minorHAnsi"/>
          <w:color w:val="444444"/>
          <w:sz w:val="18"/>
          <w:szCs w:val="18"/>
        </w:rPr>
      </w:pPr>
      <w:r w:rsidRPr="00D573F7">
        <w:rPr>
          <w:rFonts w:asciiTheme="minorHAnsi" w:hAnsiTheme="minorHAnsi"/>
          <w:noProof/>
          <w:color w:val="0B91EA"/>
          <w:sz w:val="18"/>
          <w:szCs w:val="18"/>
          <w:bdr w:val="none" w:sz="0" w:space="0" w:color="auto" w:frame="1"/>
        </w:rPr>
        <w:drawing>
          <wp:anchor distT="0" distB="0" distL="114300" distR="114300" simplePos="0" relativeHeight="251699200" behindDoc="1" locked="0" layoutInCell="1" allowOverlap="1" wp14:anchorId="26F802A8" wp14:editId="138AAB12">
            <wp:simplePos x="0" y="0"/>
            <wp:positionH relativeFrom="column">
              <wp:posOffset>2713990</wp:posOffset>
            </wp:positionH>
            <wp:positionV relativeFrom="paragraph">
              <wp:posOffset>91440</wp:posOffset>
            </wp:positionV>
            <wp:extent cx="4028440" cy="1962150"/>
            <wp:effectExtent l="0" t="0" r="0" b="0"/>
            <wp:wrapTight wrapText="bothSides">
              <wp:wrapPolygon edited="0">
                <wp:start x="0" y="0"/>
                <wp:lineTo x="0" y="21390"/>
                <wp:lineTo x="21450" y="21390"/>
                <wp:lineTo x="21450" y="0"/>
                <wp:lineTo x="0" y="0"/>
              </wp:wrapPolygon>
            </wp:wrapTight>
            <wp:docPr id="52" name="Obrázok 40" descr="25[1]">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25[1]">
                      <a:hlinkClick r:id="rId88"/>
                    </pic:cNvPr>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028440" cy="19621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D573F7">
        <w:rPr>
          <w:rFonts w:asciiTheme="minorHAnsi" w:hAnsiTheme="minorHAnsi"/>
          <w:color w:val="444444"/>
          <w:sz w:val="18"/>
          <w:szCs w:val="18"/>
        </w:rPr>
        <w:t>25. Refer to the exhibit. The Gigabit interfaces on both routers have been configured with subinterface numbers that match the VLAN numbers connected to them. PCs on VLAN 10 should be able to print to the P1 printer on VLAN 12. PCs on VLAN 20 should print to the printers on VLAN 22. What interface and in what direction should you place a standard ACL that allows printing to P1 from data VLAN 10, but stops the PCs on VLAN 20 from using the P1 printer? (Choose two.)</w:t>
      </w:r>
    </w:p>
    <w:p w:rsidR="001B1B10" w:rsidRPr="00D573F7" w:rsidRDefault="001B1B10" w:rsidP="001B1B10">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rPr>
        <w:t>outbound</w:t>
      </w:r>
      <w:r w:rsidRPr="00D573F7">
        <w:rPr>
          <w:rFonts w:asciiTheme="minorHAnsi" w:hAnsiTheme="minorHAnsi"/>
          <w:color w:val="444444"/>
          <w:sz w:val="18"/>
          <w:szCs w:val="18"/>
        </w:rPr>
        <w:br/>
      </w:r>
      <w:r w:rsidRPr="00D573F7">
        <w:rPr>
          <w:rStyle w:val="Siln"/>
          <w:rFonts w:asciiTheme="minorHAnsi" w:hAnsiTheme="minorHAnsi"/>
          <w:color w:val="FF0000"/>
          <w:sz w:val="18"/>
          <w:szCs w:val="18"/>
          <w:bdr w:val="none" w:sz="0" w:space="0" w:color="auto" w:frame="1"/>
        </w:rPr>
        <w:t>R1 Gi0/1.12</w:t>
      </w:r>
      <w:r w:rsidRPr="00D573F7">
        <w:rPr>
          <w:rFonts w:asciiTheme="minorHAnsi" w:hAnsiTheme="minorHAnsi"/>
          <w:color w:val="444444"/>
          <w:sz w:val="18"/>
          <w:szCs w:val="18"/>
        </w:rPr>
        <w:br/>
      </w:r>
    </w:p>
    <w:p w:rsidR="001B1B10" w:rsidRPr="00D573F7" w:rsidRDefault="001B1B10" w:rsidP="001B1B10">
      <w:pPr>
        <w:pStyle w:val="Normlnywebov"/>
        <w:shd w:val="clear" w:color="auto" w:fill="FFFFFF"/>
        <w:spacing w:before="0" w:beforeAutospacing="0" w:after="0" w:afterAutospacing="0" w:line="276" w:lineRule="atLeast"/>
        <w:jc w:val="both"/>
        <w:textAlignment w:val="baseline"/>
        <w:rPr>
          <w:rFonts w:asciiTheme="minorHAnsi" w:hAnsiTheme="minorHAnsi"/>
          <w:color w:val="444444"/>
          <w:sz w:val="18"/>
          <w:szCs w:val="18"/>
        </w:rPr>
      </w:pPr>
      <w:r w:rsidRPr="00D573F7">
        <w:rPr>
          <w:rFonts w:asciiTheme="minorHAnsi" w:hAnsiTheme="minorHAnsi"/>
          <w:noProof/>
          <w:color w:val="0B91EA"/>
          <w:sz w:val="18"/>
          <w:szCs w:val="18"/>
          <w:bdr w:val="none" w:sz="0" w:space="0" w:color="auto" w:frame="1"/>
        </w:rPr>
        <w:drawing>
          <wp:anchor distT="0" distB="0" distL="114300" distR="114300" simplePos="0" relativeHeight="251700224" behindDoc="1" locked="0" layoutInCell="1" allowOverlap="1" wp14:anchorId="49D18251" wp14:editId="058140C9">
            <wp:simplePos x="0" y="0"/>
            <wp:positionH relativeFrom="column">
              <wp:posOffset>3552825</wp:posOffset>
            </wp:positionH>
            <wp:positionV relativeFrom="paragraph">
              <wp:posOffset>118745</wp:posOffset>
            </wp:positionV>
            <wp:extent cx="3090545" cy="2164080"/>
            <wp:effectExtent l="0" t="0" r="0" b="0"/>
            <wp:wrapTight wrapText="bothSides">
              <wp:wrapPolygon edited="0">
                <wp:start x="0" y="0"/>
                <wp:lineTo x="0" y="21486"/>
                <wp:lineTo x="21436" y="21486"/>
                <wp:lineTo x="21436" y="0"/>
                <wp:lineTo x="0" y="0"/>
              </wp:wrapPolygon>
            </wp:wrapTight>
            <wp:docPr id="53" name="Obrázok 53" descr="33[1]">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33[1]">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90545" cy="216408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1B1B10" w:rsidRPr="00D573F7" w:rsidRDefault="001B1B10" w:rsidP="001B1B10">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33. Refer to the exhibit. The partial configuration that is shown was used to configure router on a stick for VLANS 10, 30, and 50. However, testing shows that there are some connectivity problems between the VLANs. Which configuration error is causing this problem?</w:t>
      </w:r>
    </w:p>
    <w:p w:rsidR="001B1B10" w:rsidRPr="00D573F7" w:rsidRDefault="001B1B10" w:rsidP="001B1B10">
      <w:pPr>
        <w:pStyle w:val="Normlnywebov"/>
        <w:shd w:val="clear" w:color="auto" w:fill="FFFFFF"/>
        <w:spacing w:before="0" w:beforeAutospacing="0" w:after="0" w:afterAutospacing="0" w:line="276" w:lineRule="atLeast"/>
        <w:jc w:val="both"/>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rPr>
        <w:t>The wrong VLAN has been configured on subinterface Fa0/0.50.</w:t>
      </w:r>
      <w:r w:rsidRPr="00D573F7">
        <w:rPr>
          <w:rStyle w:val="apple-converted-space"/>
          <w:rFonts w:asciiTheme="minorHAnsi" w:hAnsiTheme="minorHAnsi"/>
          <w:b/>
          <w:bCs/>
          <w:color w:val="FF0000"/>
          <w:sz w:val="18"/>
          <w:szCs w:val="18"/>
          <w:bdr w:val="none" w:sz="0" w:space="0" w:color="auto" w:frame="1"/>
        </w:rPr>
        <w:t> </w:t>
      </w:r>
      <w:r w:rsidRPr="00D573F7">
        <w:rPr>
          <w:rFonts w:asciiTheme="minorHAnsi" w:hAnsiTheme="minorHAnsi"/>
          <w:color w:val="444444"/>
          <w:sz w:val="18"/>
          <w:szCs w:val="18"/>
        </w:rPr>
        <w:br/>
      </w:r>
    </w:p>
    <w:p w:rsidR="001B1B10" w:rsidRPr="00D573F7" w:rsidRDefault="001B1B10" w:rsidP="001B1B10">
      <w:pPr>
        <w:pStyle w:val="Normlnywebov"/>
        <w:shd w:val="clear" w:color="auto" w:fill="FFFFFF"/>
        <w:spacing w:before="0" w:beforeAutospacing="0" w:after="0" w:afterAutospacing="0" w:line="276" w:lineRule="atLeast"/>
        <w:jc w:val="both"/>
        <w:textAlignment w:val="baseline"/>
        <w:rPr>
          <w:rFonts w:asciiTheme="minorHAnsi" w:hAnsiTheme="minorHAnsi"/>
          <w:color w:val="444444"/>
          <w:sz w:val="18"/>
          <w:szCs w:val="18"/>
        </w:rPr>
      </w:pPr>
    </w:p>
    <w:p w:rsidR="001B1B10" w:rsidRPr="00D573F7" w:rsidRDefault="001B1B10" w:rsidP="001B1B10">
      <w:pPr>
        <w:pStyle w:val="Normlnywebov"/>
        <w:shd w:val="clear" w:color="auto" w:fill="FFFFFF"/>
        <w:spacing w:before="0" w:beforeAutospacing="0" w:after="0" w:afterAutospacing="0" w:line="276" w:lineRule="atLeast"/>
        <w:jc w:val="both"/>
        <w:textAlignment w:val="baseline"/>
        <w:rPr>
          <w:rFonts w:asciiTheme="minorHAnsi" w:hAnsiTheme="minorHAnsi"/>
          <w:color w:val="444444"/>
          <w:sz w:val="18"/>
          <w:szCs w:val="18"/>
        </w:rPr>
      </w:pPr>
    </w:p>
    <w:p w:rsidR="001B1B10" w:rsidRPr="00D573F7" w:rsidRDefault="001B1B10" w:rsidP="001B1B10">
      <w:pPr>
        <w:pStyle w:val="Normlnywebov"/>
        <w:shd w:val="clear" w:color="auto" w:fill="FFFFFF"/>
        <w:spacing w:before="0" w:beforeAutospacing="0" w:after="0" w:afterAutospacing="0" w:line="276" w:lineRule="atLeast"/>
        <w:jc w:val="both"/>
        <w:textAlignment w:val="baseline"/>
        <w:rPr>
          <w:rFonts w:asciiTheme="minorHAnsi" w:hAnsiTheme="minorHAnsi"/>
          <w:color w:val="444444"/>
          <w:sz w:val="18"/>
          <w:szCs w:val="18"/>
        </w:rPr>
      </w:pPr>
    </w:p>
    <w:p w:rsidR="001B1B10" w:rsidRPr="00D573F7" w:rsidRDefault="001B1B10" w:rsidP="001B1B10">
      <w:pPr>
        <w:pStyle w:val="Normlnywebov"/>
        <w:shd w:val="clear" w:color="auto" w:fill="FFFFFF"/>
        <w:spacing w:before="0" w:beforeAutospacing="0" w:after="0" w:afterAutospacing="0" w:line="276" w:lineRule="atLeast"/>
        <w:jc w:val="both"/>
        <w:textAlignment w:val="baseline"/>
        <w:rPr>
          <w:rFonts w:asciiTheme="minorHAnsi" w:hAnsiTheme="minorHAnsi"/>
          <w:color w:val="444444"/>
          <w:sz w:val="18"/>
          <w:szCs w:val="18"/>
        </w:rPr>
      </w:pPr>
    </w:p>
    <w:p w:rsidR="001B1B10" w:rsidRPr="00D573F7" w:rsidRDefault="001B1B10" w:rsidP="001B1B10">
      <w:pPr>
        <w:pStyle w:val="Normlnywebov"/>
        <w:shd w:val="clear" w:color="auto" w:fill="FFFFFF"/>
        <w:spacing w:before="0" w:beforeAutospacing="0" w:after="0" w:afterAutospacing="0" w:line="276" w:lineRule="atLeast"/>
        <w:jc w:val="both"/>
        <w:textAlignment w:val="baseline"/>
        <w:rPr>
          <w:rFonts w:asciiTheme="minorHAnsi" w:hAnsiTheme="minorHAnsi"/>
          <w:color w:val="444444"/>
          <w:sz w:val="18"/>
          <w:szCs w:val="18"/>
        </w:rPr>
      </w:pPr>
    </w:p>
    <w:p w:rsidR="001B1B10" w:rsidRPr="00D573F7" w:rsidRDefault="001B1B10" w:rsidP="001B1B10">
      <w:pPr>
        <w:pStyle w:val="Normlnywebov"/>
        <w:shd w:val="clear" w:color="auto" w:fill="FFFFFF"/>
        <w:spacing w:before="0" w:beforeAutospacing="0" w:after="0" w:afterAutospacing="0" w:line="276" w:lineRule="atLeast"/>
        <w:jc w:val="both"/>
        <w:textAlignment w:val="baseline"/>
        <w:rPr>
          <w:rFonts w:asciiTheme="minorHAnsi" w:hAnsiTheme="minorHAnsi"/>
          <w:color w:val="444444"/>
          <w:sz w:val="18"/>
          <w:szCs w:val="18"/>
        </w:rPr>
      </w:pPr>
    </w:p>
    <w:p w:rsidR="001B1B10" w:rsidRPr="00D573F7" w:rsidRDefault="001B1B10" w:rsidP="001B1B10">
      <w:pPr>
        <w:pStyle w:val="Normlnywebov"/>
        <w:shd w:val="clear" w:color="auto" w:fill="FFFFFF"/>
        <w:spacing w:before="0" w:beforeAutospacing="0" w:after="0" w:afterAutospacing="0" w:line="276" w:lineRule="atLeast"/>
        <w:jc w:val="both"/>
        <w:textAlignment w:val="baseline"/>
        <w:rPr>
          <w:rFonts w:asciiTheme="minorHAnsi" w:hAnsiTheme="minorHAnsi"/>
          <w:color w:val="444444"/>
          <w:sz w:val="18"/>
          <w:szCs w:val="18"/>
        </w:rPr>
      </w:pPr>
      <w:r w:rsidRPr="00D573F7">
        <w:rPr>
          <w:rFonts w:asciiTheme="minorHAnsi" w:hAnsiTheme="minorHAnsi"/>
          <w:noProof/>
          <w:color w:val="0B91EA"/>
          <w:sz w:val="18"/>
          <w:szCs w:val="18"/>
          <w:bdr w:val="none" w:sz="0" w:space="0" w:color="auto" w:frame="1"/>
        </w:rPr>
        <w:drawing>
          <wp:anchor distT="0" distB="0" distL="114300" distR="114300" simplePos="0" relativeHeight="251701248" behindDoc="1" locked="0" layoutInCell="1" allowOverlap="1" wp14:anchorId="4A9F0CF3" wp14:editId="52C0AD61">
            <wp:simplePos x="0" y="0"/>
            <wp:positionH relativeFrom="column">
              <wp:posOffset>3657600</wp:posOffset>
            </wp:positionH>
            <wp:positionV relativeFrom="paragraph">
              <wp:posOffset>164465</wp:posOffset>
            </wp:positionV>
            <wp:extent cx="2927142" cy="1623974"/>
            <wp:effectExtent l="0" t="0" r="0" b="0"/>
            <wp:wrapTight wrapText="bothSides">
              <wp:wrapPolygon edited="0">
                <wp:start x="0" y="0"/>
                <wp:lineTo x="0" y="21287"/>
                <wp:lineTo x="21511" y="21287"/>
                <wp:lineTo x="21511" y="0"/>
                <wp:lineTo x="0" y="0"/>
              </wp:wrapPolygon>
            </wp:wrapTight>
            <wp:docPr id="54" name="Obrázok 52" descr="57[1]">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57[1]">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27142" cy="1623974"/>
                    </a:xfrm>
                    <a:prstGeom prst="rect">
                      <a:avLst/>
                    </a:prstGeom>
                    <a:noFill/>
                    <a:ln w="9525">
                      <a:noFill/>
                      <a:miter lim="800000"/>
                      <a:headEnd/>
                      <a:tailEnd/>
                    </a:ln>
                  </pic:spPr>
                </pic:pic>
              </a:graphicData>
            </a:graphic>
          </wp:anchor>
        </w:drawing>
      </w:r>
    </w:p>
    <w:p w:rsidR="001B1B10" w:rsidRPr="00D573F7" w:rsidRDefault="001B1B10" w:rsidP="001B1B10">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57. Refer to the exhibit.</w:t>
      </w:r>
    </w:p>
    <w:p w:rsidR="001B1B10" w:rsidRPr="00D573F7" w:rsidRDefault="001B1B10" w:rsidP="001B1B10">
      <w:pPr>
        <w:pStyle w:val="Normlnywebov"/>
        <w:shd w:val="clear" w:color="auto" w:fill="FFFFFF"/>
        <w:spacing w:before="0" w:beforeAutospacing="0" w:after="230" w:afterAutospacing="0" w:line="276" w:lineRule="atLeast"/>
        <w:jc w:val="both"/>
        <w:textAlignment w:val="baseline"/>
        <w:rPr>
          <w:rFonts w:asciiTheme="minorHAnsi" w:hAnsiTheme="minorHAnsi"/>
          <w:color w:val="444444"/>
          <w:sz w:val="18"/>
          <w:szCs w:val="18"/>
        </w:rPr>
      </w:pPr>
      <w:r w:rsidRPr="00D573F7">
        <w:rPr>
          <w:rFonts w:asciiTheme="minorHAnsi" w:hAnsiTheme="minorHAnsi"/>
          <w:color w:val="444444"/>
          <w:sz w:val="18"/>
          <w:szCs w:val="18"/>
        </w:rPr>
        <w:t>What summary static address would be configured on R1 to advertise to R3?</w:t>
      </w:r>
      <w:r w:rsidRPr="00D573F7">
        <w:rPr>
          <w:rFonts w:asciiTheme="minorHAnsi" w:hAnsiTheme="minorHAnsi"/>
          <w:color w:val="444444"/>
          <w:sz w:val="18"/>
          <w:szCs w:val="18"/>
        </w:rPr>
        <w:br/>
      </w:r>
      <w:r w:rsidRPr="00D573F7">
        <w:rPr>
          <w:rStyle w:val="Siln"/>
          <w:rFonts w:asciiTheme="minorHAnsi" w:hAnsiTheme="minorHAnsi"/>
          <w:color w:val="FF0000"/>
          <w:sz w:val="18"/>
          <w:szCs w:val="18"/>
          <w:bdr w:val="none" w:sz="0" w:space="0" w:color="auto" w:frame="1"/>
        </w:rPr>
        <w:t>192.168.0.0/22</w:t>
      </w:r>
      <w:r w:rsidRPr="00D573F7">
        <w:rPr>
          <w:rFonts w:asciiTheme="minorHAnsi" w:hAnsiTheme="minorHAnsi"/>
          <w:color w:val="444444"/>
          <w:sz w:val="18"/>
          <w:szCs w:val="18"/>
        </w:rPr>
        <w:br/>
      </w:r>
    </w:p>
    <w:p w:rsidR="001B1B10" w:rsidRPr="00D573F7" w:rsidRDefault="001B1B10" w:rsidP="001B1B10">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p>
    <w:p w:rsidR="001B1B10" w:rsidRPr="00D573F7" w:rsidRDefault="001B1B10" w:rsidP="001B1B10">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rPr>
      </w:pPr>
    </w:p>
    <w:p w:rsidR="001B1B10" w:rsidRPr="00D573F7" w:rsidRDefault="001B1B10" w:rsidP="001B1B10">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rPr>
      </w:pPr>
    </w:p>
    <w:p w:rsidR="001B1B10" w:rsidRPr="00D573F7" w:rsidRDefault="001B1B10" w:rsidP="001B1B10">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rPr>
      </w:pPr>
      <w:r w:rsidRPr="00D573F7">
        <w:rPr>
          <w:rFonts w:asciiTheme="minorHAnsi" w:hAnsiTheme="minorHAnsi" w:cs="Arial"/>
          <w:color w:val="333333"/>
          <w:sz w:val="18"/>
          <w:szCs w:val="18"/>
        </w:rPr>
        <w:t>34. Refer to the exhibit. Which type of IPv6 static route is configured in the exhibit?</w:t>
      </w:r>
      <w:r w:rsidRPr="00D573F7">
        <w:rPr>
          <w:rFonts w:asciiTheme="minorHAnsi" w:hAnsiTheme="minorHAnsi" w:cs="Arial"/>
          <w:color w:val="333333"/>
          <w:sz w:val="18"/>
          <w:szCs w:val="18"/>
        </w:rPr>
        <w:br/>
      </w:r>
      <w:r w:rsidRPr="00D573F7">
        <w:rPr>
          <w:rFonts w:asciiTheme="minorHAnsi" w:hAnsiTheme="minorHAnsi" w:cs="Arial"/>
          <w:noProof/>
          <w:color w:val="333333"/>
          <w:sz w:val="18"/>
          <w:szCs w:val="18"/>
        </w:rPr>
        <w:drawing>
          <wp:inline distT="0" distB="0" distL="0" distR="0" wp14:anchorId="44C839AE" wp14:editId="5059A113">
            <wp:extent cx="2431542" cy="289697"/>
            <wp:effectExtent l="19050" t="0" r="6858" b="0"/>
            <wp:docPr id="55" name="Obrázok 5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4"/>
                    <pic:cNvPicPr>
                      <a:picLocks noChangeAspect="1" noChangeArrowheads="1"/>
                    </pic:cNvPicPr>
                  </pic:nvPicPr>
                  <pic:blipFill>
                    <a:blip r:embed="rId94"/>
                    <a:srcRect/>
                    <a:stretch>
                      <a:fillRect/>
                    </a:stretch>
                  </pic:blipFill>
                  <pic:spPr bwMode="auto">
                    <a:xfrm>
                      <a:off x="0" y="0"/>
                      <a:ext cx="2431332" cy="289672"/>
                    </a:xfrm>
                    <a:prstGeom prst="rect">
                      <a:avLst/>
                    </a:prstGeom>
                    <a:noFill/>
                    <a:ln w="9525">
                      <a:noFill/>
                      <a:miter lim="800000"/>
                      <a:headEnd/>
                      <a:tailEnd/>
                    </a:ln>
                  </pic:spPr>
                </pic:pic>
              </a:graphicData>
            </a:graphic>
          </wp:inline>
        </w:drawing>
      </w:r>
      <w:r w:rsidRPr="00D573F7">
        <w:rPr>
          <w:rFonts w:asciiTheme="minorHAnsi" w:hAnsiTheme="minorHAnsi" w:cs="Arial"/>
          <w:color w:val="333333"/>
          <w:sz w:val="18"/>
          <w:szCs w:val="18"/>
        </w:rPr>
        <w:br/>
      </w:r>
      <w:r w:rsidRPr="00D573F7">
        <w:rPr>
          <w:rStyle w:val="Siln"/>
          <w:rFonts w:asciiTheme="minorHAnsi" w:hAnsiTheme="minorHAnsi" w:cs="Arial"/>
          <w:color w:val="FF0000"/>
          <w:sz w:val="18"/>
          <w:szCs w:val="18"/>
          <w:bdr w:val="none" w:sz="0" w:space="0" w:color="auto" w:frame="1"/>
        </w:rPr>
        <w:t>recursive static route</w:t>
      </w:r>
      <w:r w:rsidRPr="00D573F7">
        <w:rPr>
          <w:rFonts w:asciiTheme="minorHAnsi" w:hAnsiTheme="minorHAnsi" w:cs="Arial"/>
          <w:color w:val="333333"/>
          <w:sz w:val="18"/>
          <w:szCs w:val="18"/>
        </w:rPr>
        <w:br/>
      </w:r>
    </w:p>
    <w:p w:rsidR="001B1B10" w:rsidRPr="00D573F7" w:rsidRDefault="001B1B10" w:rsidP="001B1B10">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rPr>
      </w:pPr>
    </w:p>
    <w:p w:rsidR="001B1B10" w:rsidRPr="00D573F7" w:rsidRDefault="001B1B10" w:rsidP="001B1B10">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rPr>
      </w:pPr>
      <w:r w:rsidRPr="00D573F7">
        <w:rPr>
          <w:rFonts w:asciiTheme="minorHAnsi" w:hAnsiTheme="minorHAnsi" w:cs="Arial"/>
          <w:color w:val="333333"/>
          <w:sz w:val="18"/>
          <w:szCs w:val="18"/>
          <w:shd w:val="clear" w:color="auto" w:fill="FFFFFF"/>
        </w:rPr>
        <w:t>33. Refer to the exhibit. Which type of route is 172.16.0.0/16?</w:t>
      </w:r>
      <w:r w:rsidRPr="00D573F7">
        <w:rPr>
          <w:rFonts w:asciiTheme="minorHAnsi" w:hAnsiTheme="minorHAnsi" w:cs="Arial"/>
          <w:color w:val="333333"/>
          <w:sz w:val="18"/>
          <w:szCs w:val="18"/>
        </w:rPr>
        <w:br/>
      </w:r>
      <w:r w:rsidRPr="00D573F7">
        <w:rPr>
          <w:rFonts w:asciiTheme="minorHAnsi" w:hAnsiTheme="minorHAnsi"/>
          <w:noProof/>
          <w:sz w:val="18"/>
          <w:szCs w:val="18"/>
        </w:rPr>
        <w:drawing>
          <wp:inline distT="0" distB="0" distL="0" distR="0" wp14:anchorId="19854014" wp14:editId="27F80181">
            <wp:extent cx="2954090" cy="1141171"/>
            <wp:effectExtent l="19050" t="0" r="0" b="0"/>
            <wp:docPr id="56" name="Obrázok 1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95"/>
                    <a:srcRect/>
                    <a:stretch>
                      <a:fillRect/>
                    </a:stretch>
                  </pic:blipFill>
                  <pic:spPr bwMode="auto">
                    <a:xfrm>
                      <a:off x="0" y="0"/>
                      <a:ext cx="2953893" cy="1141095"/>
                    </a:xfrm>
                    <a:prstGeom prst="rect">
                      <a:avLst/>
                    </a:prstGeom>
                    <a:noFill/>
                    <a:ln w="9525">
                      <a:noFill/>
                      <a:miter lim="800000"/>
                      <a:headEnd/>
                      <a:tailEnd/>
                    </a:ln>
                  </pic:spPr>
                </pic:pic>
              </a:graphicData>
            </a:graphic>
          </wp:inline>
        </w:drawing>
      </w:r>
      <w:r w:rsidRPr="00D573F7">
        <w:rPr>
          <w:rFonts w:asciiTheme="minorHAnsi" w:hAnsiTheme="minorHAnsi" w:cs="Arial"/>
          <w:color w:val="333333"/>
          <w:sz w:val="18"/>
          <w:szCs w:val="18"/>
        </w:rPr>
        <w:br/>
      </w:r>
      <w:r w:rsidRPr="00D573F7">
        <w:rPr>
          <w:rStyle w:val="Siln"/>
          <w:rFonts w:asciiTheme="minorHAnsi" w:hAnsiTheme="minorHAnsi" w:cs="Arial"/>
          <w:color w:val="FF0000"/>
          <w:sz w:val="18"/>
          <w:szCs w:val="18"/>
          <w:bdr w:val="none" w:sz="0" w:space="0" w:color="auto" w:frame="1"/>
          <w:shd w:val="clear" w:color="auto" w:fill="FFFFFF"/>
        </w:rPr>
        <w:t>level 1 parent route</w:t>
      </w:r>
    </w:p>
    <w:p w:rsidR="001B1B10" w:rsidRPr="00D573F7" w:rsidRDefault="001B1B10" w:rsidP="001B1B10">
      <w:pPr>
        <w:rPr>
          <w:rFonts w:cs="Arial"/>
          <w:color w:val="333333"/>
          <w:sz w:val="18"/>
          <w:szCs w:val="18"/>
          <w:shd w:val="clear" w:color="auto" w:fill="FFFFFF"/>
        </w:rPr>
      </w:pPr>
      <w:r w:rsidRPr="00D573F7">
        <w:rPr>
          <w:rFonts w:cs="Arial"/>
          <w:color w:val="333333"/>
          <w:sz w:val="18"/>
          <w:szCs w:val="18"/>
          <w:shd w:val="clear" w:color="auto" w:fill="FFFFFF"/>
        </w:rPr>
        <w:t>22</w:t>
      </w:r>
      <w:r w:rsidRPr="00D573F7">
        <w:rPr>
          <w:rStyle w:val="apple-converted-space"/>
          <w:rFonts w:cs="Arial"/>
          <w:color w:val="333333"/>
          <w:sz w:val="18"/>
          <w:szCs w:val="18"/>
          <w:shd w:val="clear" w:color="auto" w:fill="FFFFFF"/>
        </w:rPr>
        <w:t> </w:t>
      </w:r>
      <w:r w:rsidRPr="00D573F7">
        <w:rPr>
          <w:rStyle w:val="Siln"/>
          <w:rFonts w:cs="Arial"/>
          <w:color w:val="FF0000"/>
          <w:sz w:val="18"/>
          <w:szCs w:val="18"/>
          <w:bdr w:val="none" w:sz="0" w:space="0" w:color="auto" w:frame="1"/>
          <w:shd w:val="clear" w:color="auto" w:fill="FFFFFF"/>
        </w:rPr>
        <w:t>TFTP</w:t>
      </w:r>
      <w:r w:rsidRPr="00D573F7">
        <w:rPr>
          <w:rStyle w:val="apple-converted-space"/>
          <w:rFonts w:cs="Arial"/>
          <w:color w:val="333333"/>
          <w:sz w:val="18"/>
          <w:szCs w:val="18"/>
          <w:shd w:val="clear" w:color="auto" w:fill="FFFFFF"/>
        </w:rPr>
        <w:t> </w:t>
      </w:r>
      <w:r w:rsidRPr="00D573F7">
        <w:rPr>
          <w:rFonts w:cs="Arial"/>
          <w:color w:val="333333"/>
          <w:sz w:val="18"/>
          <w:szCs w:val="18"/>
          <w:shd w:val="clear" w:color="auto" w:fill="FFFFFF"/>
        </w:rPr>
        <w:t>is a best-effort, connectionless application layer protocol that is used to transfer files.</w:t>
      </w:r>
    </w:p>
    <w:p w:rsidR="001B1B10" w:rsidRPr="00D573F7" w:rsidRDefault="001B1B10" w:rsidP="001B1B10">
      <w:pPr>
        <w:rPr>
          <w:rFonts w:cs="Arial"/>
          <w:color w:val="333333"/>
          <w:sz w:val="18"/>
          <w:szCs w:val="18"/>
          <w:shd w:val="clear" w:color="auto" w:fill="FFFFFF"/>
        </w:rPr>
      </w:pPr>
      <w:r w:rsidRPr="00D573F7">
        <w:rPr>
          <w:rFonts w:cs="Arial"/>
          <w:color w:val="333333"/>
          <w:sz w:val="18"/>
          <w:szCs w:val="18"/>
          <w:shd w:val="clear" w:color="auto" w:fill="FFFFFF"/>
        </w:rPr>
        <w:t>5. The computers used by the network administrators for a school are on the 10.7.0.0/27 network. Which two commands are needed at a minimum to apply an ACL that will ensure that only devices that are used by the network administrators will be allowed Telnet access to the routers? (Choose two.)</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ip access-group 5 in</w:t>
      </w:r>
      <w:r w:rsidRPr="00D573F7">
        <w:rPr>
          <w:rFonts w:cs="Arial"/>
          <w:b/>
          <w:bCs/>
          <w:color w:val="FF0000"/>
          <w:sz w:val="18"/>
          <w:szCs w:val="18"/>
          <w:bdr w:val="none" w:sz="0" w:space="0" w:color="auto" w:frame="1"/>
          <w:shd w:val="clear" w:color="auto" w:fill="FFFFFF"/>
        </w:rPr>
        <w:br/>
      </w:r>
      <w:r w:rsidRPr="00D573F7">
        <w:rPr>
          <w:rStyle w:val="Siln"/>
          <w:rFonts w:cs="Arial"/>
          <w:color w:val="FF0000"/>
          <w:sz w:val="18"/>
          <w:szCs w:val="18"/>
          <w:bdr w:val="none" w:sz="0" w:space="0" w:color="auto" w:frame="1"/>
          <w:shd w:val="clear" w:color="auto" w:fill="FFFFFF"/>
        </w:rPr>
        <w:t>access-list 5 permit 10.7.0.0 0.0.0.31</w:t>
      </w:r>
      <w:r w:rsidRPr="00D573F7">
        <w:rPr>
          <w:rStyle w:val="apple-converted-space"/>
          <w:rFonts w:cs="Arial"/>
          <w:b/>
          <w:bCs/>
          <w:color w:val="FF0000"/>
          <w:sz w:val="18"/>
          <w:szCs w:val="18"/>
          <w:bdr w:val="none" w:sz="0" w:space="0" w:color="auto" w:frame="1"/>
          <w:shd w:val="clear" w:color="auto" w:fill="FFFFFF"/>
        </w:rPr>
        <w:t> </w:t>
      </w:r>
      <w:r w:rsidRPr="00D573F7">
        <w:rPr>
          <w:rFonts w:cs="Arial"/>
          <w:color w:val="333333"/>
          <w:sz w:val="18"/>
          <w:szCs w:val="18"/>
        </w:rPr>
        <w:br/>
      </w:r>
    </w:p>
    <w:p w:rsidR="001B1B10" w:rsidRPr="00D573F7" w:rsidRDefault="001B1B10" w:rsidP="001B1B10">
      <w:pPr>
        <w:pStyle w:val="Normlnywebov"/>
        <w:shd w:val="clear" w:color="auto" w:fill="FFFFFF"/>
        <w:spacing w:before="0" w:beforeAutospacing="0" w:after="0" w:afterAutospacing="0" w:line="280" w:lineRule="atLeast"/>
        <w:contextualSpacing/>
        <w:textAlignment w:val="baseline"/>
        <w:rPr>
          <w:rFonts w:asciiTheme="minorHAnsi" w:hAnsiTheme="minorHAnsi" w:cs="Arial"/>
          <w:color w:val="333333"/>
          <w:sz w:val="18"/>
          <w:szCs w:val="18"/>
        </w:rPr>
      </w:pPr>
      <w:r w:rsidRPr="00D573F7">
        <w:rPr>
          <w:rFonts w:asciiTheme="minorHAnsi" w:hAnsiTheme="minorHAnsi" w:cs="Arial"/>
          <w:color w:val="333333"/>
          <w:sz w:val="18"/>
          <w:szCs w:val="18"/>
        </w:rPr>
        <w:t>25. The question is from where is the system image being loaded. Answer:</w:t>
      </w:r>
      <w:r w:rsidRPr="00D573F7">
        <w:rPr>
          <w:rStyle w:val="apple-converted-space"/>
          <w:rFonts w:asciiTheme="minorHAnsi" w:hAnsiTheme="minorHAnsi" w:cs="Arial"/>
          <w:color w:val="333333"/>
          <w:sz w:val="18"/>
          <w:szCs w:val="18"/>
        </w:rPr>
        <w:t> </w:t>
      </w:r>
      <w:r w:rsidRPr="00D573F7">
        <w:rPr>
          <w:rStyle w:val="Siln"/>
          <w:rFonts w:asciiTheme="minorHAnsi" w:hAnsiTheme="minorHAnsi" w:cs="Arial"/>
          <w:color w:val="FF0000"/>
          <w:sz w:val="18"/>
          <w:szCs w:val="18"/>
          <w:bdr w:val="none" w:sz="0" w:space="0" w:color="auto" w:frame="1"/>
        </w:rPr>
        <w:t>flash</w:t>
      </w:r>
      <w:r w:rsidRPr="00D573F7">
        <w:rPr>
          <w:rFonts w:asciiTheme="minorHAnsi" w:hAnsiTheme="minorHAnsi" w:cs="Arial"/>
          <w:color w:val="333333"/>
          <w:sz w:val="18"/>
          <w:szCs w:val="18"/>
        </w:rPr>
        <w:t>.</w:t>
      </w:r>
    </w:p>
    <w:p w:rsidR="001B1B10" w:rsidRPr="00D573F7" w:rsidRDefault="001B1B10" w:rsidP="001B1B10">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rPr>
      </w:pPr>
      <w:r w:rsidRPr="00D573F7">
        <w:rPr>
          <w:rFonts w:asciiTheme="minorHAnsi" w:hAnsiTheme="minorHAnsi" w:cs="Arial"/>
          <w:noProof/>
          <w:color w:val="333333"/>
          <w:sz w:val="18"/>
          <w:szCs w:val="18"/>
        </w:rPr>
        <w:drawing>
          <wp:inline distT="0" distB="0" distL="0" distR="0" wp14:anchorId="705E7B37" wp14:editId="73A9E683">
            <wp:extent cx="3337332" cy="1895475"/>
            <wp:effectExtent l="19050" t="0" r="0" b="0"/>
            <wp:docPr id="57" name="Obrázok 8" descr="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12"/>
                    <pic:cNvPicPr>
                      <a:picLocks noChangeAspect="1" noChangeArrowheads="1"/>
                    </pic:cNvPicPr>
                  </pic:nvPicPr>
                  <pic:blipFill>
                    <a:blip r:embed="rId64"/>
                    <a:srcRect/>
                    <a:stretch>
                      <a:fillRect/>
                    </a:stretch>
                  </pic:blipFill>
                  <pic:spPr bwMode="auto">
                    <a:xfrm>
                      <a:off x="0" y="0"/>
                      <a:ext cx="3337390" cy="1895508"/>
                    </a:xfrm>
                    <a:prstGeom prst="rect">
                      <a:avLst/>
                    </a:prstGeom>
                    <a:noFill/>
                    <a:ln w="9525">
                      <a:noFill/>
                      <a:miter lim="800000"/>
                      <a:headEnd/>
                      <a:tailEnd/>
                    </a:ln>
                  </pic:spPr>
                </pic:pic>
              </a:graphicData>
            </a:graphic>
          </wp:inline>
        </w:drawing>
      </w:r>
    </w:p>
    <w:p w:rsidR="001B1B10" w:rsidRPr="00D573F7" w:rsidRDefault="001B1B10" w:rsidP="001B1B10">
      <w:pPr>
        <w:pStyle w:val="Normlnywebov"/>
        <w:shd w:val="clear" w:color="auto" w:fill="FFFFFF"/>
        <w:spacing w:before="0" w:beforeAutospacing="0" w:after="276" w:afterAutospacing="0" w:line="280" w:lineRule="atLeast"/>
        <w:contextualSpacing/>
        <w:textAlignment w:val="baseline"/>
        <w:rPr>
          <w:rFonts w:asciiTheme="minorHAnsi" w:hAnsiTheme="minorHAnsi"/>
          <w:color w:val="444444"/>
          <w:sz w:val="18"/>
          <w:szCs w:val="18"/>
          <w:shd w:val="clear" w:color="auto" w:fill="FFFFFF"/>
        </w:rPr>
      </w:pPr>
      <w:r w:rsidRPr="00D573F7">
        <w:rPr>
          <w:rFonts w:asciiTheme="minorHAnsi" w:hAnsiTheme="minorHAnsi"/>
          <w:color w:val="444444"/>
          <w:sz w:val="18"/>
          <w:szCs w:val="18"/>
          <w:shd w:val="clear" w:color="auto" w:fill="FFFFFF"/>
        </w:rPr>
        <w:t>17.</w:t>
      </w:r>
      <w:r w:rsidRPr="00D573F7">
        <w:rPr>
          <w:rFonts w:asciiTheme="minorHAnsi" w:hAnsiTheme="minorHAnsi"/>
          <w:color w:val="444444"/>
          <w:sz w:val="18"/>
          <w:szCs w:val="18"/>
        </w:rPr>
        <w:t xml:space="preserve"> </w:t>
      </w:r>
      <w:r w:rsidRPr="00D573F7">
        <w:rPr>
          <w:rFonts w:asciiTheme="minorHAnsi" w:hAnsiTheme="minorHAnsi"/>
          <w:color w:val="444444"/>
          <w:sz w:val="18"/>
          <w:szCs w:val="18"/>
          <w:shd w:val="clear" w:color="auto" w:fill="FFFFFF"/>
        </w:rPr>
        <w:t>Two employees in the Sales department work different shifts with their laptop computers and share the same Ethernet port in the office. Which set of commands would allow only these two laptops to use the Ethernet port and create violation log entry without shutting down the port if a violation occurs?</w:t>
      </w:r>
    </w:p>
    <w:p w:rsidR="001B1B10" w:rsidRPr="00D573F7" w:rsidRDefault="001B1B10" w:rsidP="001B1B10">
      <w:pPr>
        <w:pStyle w:val="Normlnywebov"/>
        <w:shd w:val="clear" w:color="auto" w:fill="FFFFFF"/>
        <w:spacing w:before="0" w:beforeAutospacing="0" w:after="276" w:afterAutospacing="0" w:line="280" w:lineRule="atLeast"/>
        <w:contextualSpacing/>
        <w:textAlignment w:val="baseline"/>
        <w:rPr>
          <w:rFonts w:asciiTheme="minorHAnsi" w:hAnsiTheme="minorHAnsi"/>
          <w:color w:val="444444"/>
          <w:sz w:val="18"/>
          <w:szCs w:val="18"/>
          <w:shd w:val="clear" w:color="auto" w:fill="FFFFFF"/>
        </w:rPr>
      </w:pPr>
      <w:r w:rsidRPr="00D573F7">
        <w:rPr>
          <w:rStyle w:val="Siln"/>
          <w:rFonts w:asciiTheme="minorHAnsi" w:hAnsiTheme="minorHAnsi"/>
          <w:color w:val="FF0000"/>
          <w:sz w:val="18"/>
          <w:szCs w:val="18"/>
          <w:bdr w:val="none" w:sz="0" w:space="0" w:color="auto" w:frame="1"/>
          <w:shd w:val="clear" w:color="auto" w:fill="FFFFFF"/>
        </w:rPr>
        <w:t>switchport mode access</w:t>
      </w:r>
      <w:r w:rsidRPr="00D573F7">
        <w:rPr>
          <w:rFonts w:asciiTheme="minorHAnsi" w:hAnsiTheme="minorHAnsi"/>
          <w:b/>
          <w:bCs/>
          <w:color w:val="FF0000"/>
          <w:sz w:val="18"/>
          <w:szCs w:val="18"/>
          <w:bdr w:val="none" w:sz="0" w:space="0" w:color="auto" w:frame="1"/>
          <w:shd w:val="clear" w:color="auto" w:fill="FFFFFF"/>
        </w:rPr>
        <w:br/>
      </w:r>
      <w:r w:rsidRPr="00D573F7">
        <w:rPr>
          <w:rStyle w:val="Siln"/>
          <w:rFonts w:asciiTheme="minorHAnsi" w:hAnsiTheme="minorHAnsi"/>
          <w:color w:val="FF0000"/>
          <w:sz w:val="18"/>
          <w:szCs w:val="18"/>
          <w:bdr w:val="none" w:sz="0" w:space="0" w:color="auto" w:frame="1"/>
          <w:shd w:val="clear" w:color="auto" w:fill="FFFFFF"/>
        </w:rPr>
        <w:t>switchport port-security</w:t>
      </w:r>
      <w:r w:rsidRPr="00D573F7">
        <w:rPr>
          <w:rFonts w:asciiTheme="minorHAnsi" w:hAnsiTheme="minorHAnsi"/>
          <w:b/>
          <w:bCs/>
          <w:color w:val="FF0000"/>
          <w:sz w:val="18"/>
          <w:szCs w:val="18"/>
          <w:bdr w:val="none" w:sz="0" w:space="0" w:color="auto" w:frame="1"/>
          <w:shd w:val="clear" w:color="auto" w:fill="FFFFFF"/>
        </w:rPr>
        <w:br/>
      </w:r>
      <w:r w:rsidRPr="00D573F7">
        <w:rPr>
          <w:rStyle w:val="Siln"/>
          <w:rFonts w:asciiTheme="minorHAnsi" w:hAnsiTheme="minorHAnsi"/>
          <w:color w:val="FF0000"/>
          <w:sz w:val="18"/>
          <w:szCs w:val="18"/>
          <w:bdr w:val="none" w:sz="0" w:space="0" w:color="auto" w:frame="1"/>
          <w:shd w:val="clear" w:color="auto" w:fill="FFFFFF"/>
        </w:rPr>
        <w:t>switchport port-security maximum 2</w:t>
      </w:r>
      <w:r w:rsidRPr="00D573F7">
        <w:rPr>
          <w:rFonts w:asciiTheme="minorHAnsi" w:hAnsiTheme="minorHAnsi"/>
          <w:b/>
          <w:bCs/>
          <w:color w:val="FF0000"/>
          <w:sz w:val="18"/>
          <w:szCs w:val="18"/>
          <w:bdr w:val="none" w:sz="0" w:space="0" w:color="auto" w:frame="1"/>
          <w:shd w:val="clear" w:color="auto" w:fill="FFFFFF"/>
        </w:rPr>
        <w:br/>
      </w:r>
      <w:r w:rsidRPr="00D573F7">
        <w:rPr>
          <w:rStyle w:val="Siln"/>
          <w:rFonts w:asciiTheme="minorHAnsi" w:hAnsiTheme="minorHAnsi"/>
          <w:color w:val="FF0000"/>
          <w:sz w:val="18"/>
          <w:szCs w:val="18"/>
          <w:bdr w:val="none" w:sz="0" w:space="0" w:color="auto" w:frame="1"/>
          <w:shd w:val="clear" w:color="auto" w:fill="FFFFFF"/>
        </w:rPr>
        <w:t>switchport port-security mac-address sticky</w:t>
      </w:r>
      <w:r w:rsidRPr="00D573F7">
        <w:rPr>
          <w:rFonts w:asciiTheme="minorHAnsi" w:hAnsiTheme="minorHAnsi"/>
          <w:b/>
          <w:bCs/>
          <w:color w:val="FF0000"/>
          <w:sz w:val="18"/>
          <w:szCs w:val="18"/>
          <w:bdr w:val="none" w:sz="0" w:space="0" w:color="auto" w:frame="1"/>
          <w:shd w:val="clear" w:color="auto" w:fill="FFFFFF"/>
        </w:rPr>
        <w:br/>
      </w:r>
      <w:r w:rsidRPr="00D573F7">
        <w:rPr>
          <w:rStyle w:val="Siln"/>
          <w:rFonts w:asciiTheme="minorHAnsi" w:hAnsiTheme="minorHAnsi"/>
          <w:color w:val="FF0000"/>
          <w:sz w:val="18"/>
          <w:szCs w:val="18"/>
          <w:bdr w:val="none" w:sz="0" w:space="0" w:color="auto" w:frame="1"/>
          <w:shd w:val="clear" w:color="auto" w:fill="FFFFFF"/>
        </w:rPr>
        <w:t>switchport port-security violation restrict</w:t>
      </w:r>
    </w:p>
    <w:p w:rsidR="001B1B10" w:rsidRPr="00D573F7" w:rsidRDefault="001B1B10" w:rsidP="001B1B10">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rPr>
      </w:pPr>
    </w:p>
    <w:p w:rsidR="001B1B10" w:rsidRPr="00D573F7" w:rsidRDefault="001B1B10" w:rsidP="001B1B10">
      <w:pPr>
        <w:rPr>
          <w:rFonts w:cs="Arial"/>
          <w:color w:val="333333"/>
          <w:sz w:val="18"/>
          <w:szCs w:val="18"/>
          <w:shd w:val="clear" w:color="auto" w:fill="FFFFFF"/>
        </w:rPr>
      </w:pPr>
      <w:r w:rsidRPr="00D573F7">
        <w:rPr>
          <w:rFonts w:cs="Arial"/>
          <w:color w:val="333333"/>
          <w:sz w:val="18"/>
          <w:szCs w:val="18"/>
          <w:shd w:val="clear" w:color="auto" w:fill="FFFFFF"/>
        </w:rPr>
        <w:t>6. What address type will OSPFv3 use to form adjacency to neighboring routers?</w:t>
      </w:r>
      <w:r w:rsidRPr="00D573F7">
        <w:rPr>
          <w:rFonts w:cs="Arial"/>
          <w:color w:val="333333"/>
          <w:sz w:val="18"/>
          <w:szCs w:val="18"/>
          <w:shd w:val="clear" w:color="auto" w:fill="FFFFFF"/>
        </w:rPr>
        <w:br/>
        <w:t>the all-link router multicast</w:t>
      </w:r>
      <w:r w:rsidRPr="00D573F7">
        <w:rPr>
          <w:rFonts w:cs="Arial"/>
          <w:color w:val="333333"/>
          <w:sz w:val="18"/>
          <w:szCs w:val="18"/>
        </w:rPr>
        <w:br/>
      </w:r>
      <w:r w:rsidRPr="00D573F7">
        <w:rPr>
          <w:rFonts w:cs="Arial"/>
          <w:color w:val="333333"/>
          <w:sz w:val="18"/>
          <w:szCs w:val="18"/>
          <w:shd w:val="clear" w:color="auto" w:fill="FFFFFF"/>
        </w:rPr>
        <w:t>the all OSPF router multicast</w:t>
      </w:r>
      <w:r w:rsidRPr="00D573F7">
        <w:rPr>
          <w:rFonts w:cs="Arial"/>
          <w:color w:val="333333"/>
          <w:sz w:val="18"/>
          <w:szCs w:val="18"/>
        </w:rPr>
        <w:br/>
      </w:r>
      <w:r w:rsidRPr="00D573F7">
        <w:rPr>
          <w:rFonts w:cs="Arial"/>
          <w:color w:val="333333"/>
          <w:sz w:val="18"/>
          <w:szCs w:val="18"/>
          <w:shd w:val="clear" w:color="auto" w:fill="FFFFFF"/>
        </w:rPr>
        <w:t>the global unicast of the interface</w:t>
      </w:r>
      <w:r w:rsidRPr="00D573F7">
        <w:rPr>
          <w:rFonts w:cs="Arial"/>
          <w:color w:val="333333"/>
          <w:sz w:val="18"/>
          <w:szCs w:val="18"/>
        </w:rPr>
        <w:br/>
      </w:r>
      <w:r w:rsidRPr="00D573F7">
        <w:rPr>
          <w:rFonts w:cs="Arial"/>
          <w:color w:val="333333"/>
          <w:sz w:val="18"/>
          <w:szCs w:val="18"/>
          <w:shd w:val="clear" w:color="auto" w:fill="FFFFFF"/>
        </w:rPr>
        <w:t>the link-local address of the interface</w:t>
      </w:r>
    </w:p>
    <w:p w:rsidR="001B1B10" w:rsidRPr="00D573F7" w:rsidRDefault="001B1B10" w:rsidP="001B1B10">
      <w:pPr>
        <w:pStyle w:val="Normlnywebov"/>
        <w:shd w:val="clear" w:color="auto" w:fill="FFFFFF"/>
        <w:spacing w:before="0" w:beforeAutospacing="0" w:after="276" w:afterAutospacing="0" w:line="280" w:lineRule="atLeast"/>
        <w:contextualSpacing/>
        <w:textAlignment w:val="baseline"/>
        <w:rPr>
          <w:rFonts w:asciiTheme="minorHAnsi" w:hAnsiTheme="minorHAnsi" w:cs="Arial"/>
          <w:color w:val="333333"/>
          <w:sz w:val="18"/>
          <w:szCs w:val="18"/>
        </w:rPr>
      </w:pPr>
      <w:r w:rsidRPr="00D573F7">
        <w:rPr>
          <w:rFonts w:asciiTheme="minorHAnsi" w:hAnsiTheme="minorHAnsi" w:cs="Arial"/>
          <w:color w:val="333333"/>
          <w:sz w:val="18"/>
          <w:szCs w:val="18"/>
        </w:rPr>
        <w:t>27. What are three characteristics of multicast transmission? (Choose three.)</w:t>
      </w:r>
    </w:p>
    <w:p w:rsidR="001B1B10" w:rsidRPr="00D573F7" w:rsidRDefault="001B1B10" w:rsidP="001B1B10">
      <w:pPr>
        <w:pStyle w:val="Normlnywebov"/>
        <w:shd w:val="clear" w:color="auto" w:fill="FFFFFF"/>
        <w:spacing w:before="0" w:beforeAutospacing="0" w:after="276" w:afterAutospacing="0" w:line="280" w:lineRule="atLeast"/>
        <w:textAlignment w:val="baseline"/>
        <w:rPr>
          <w:rFonts w:asciiTheme="minorHAnsi" w:hAnsiTheme="minorHAnsi" w:cs="Arial"/>
          <w:b/>
          <w:bCs/>
          <w:color w:val="FF0000"/>
          <w:sz w:val="18"/>
          <w:szCs w:val="18"/>
          <w:bdr w:val="none" w:sz="0" w:space="0" w:color="auto" w:frame="1"/>
        </w:rPr>
      </w:pPr>
      <w:r w:rsidRPr="00D573F7">
        <w:rPr>
          <w:rStyle w:val="Siln"/>
          <w:rFonts w:asciiTheme="minorHAnsi" w:hAnsiTheme="minorHAnsi" w:cs="Arial"/>
          <w:color w:val="FF0000"/>
          <w:sz w:val="18"/>
          <w:szCs w:val="18"/>
          <w:bdr w:val="none" w:sz="0" w:space="0" w:color="auto" w:frame="1"/>
        </w:rPr>
        <w:t>A single packet can be sent to a group of hosts.</w:t>
      </w:r>
      <w:r w:rsidRPr="00D573F7">
        <w:rPr>
          <w:rFonts w:asciiTheme="minorHAnsi" w:hAnsiTheme="minorHAnsi" w:cs="Arial"/>
          <w:b/>
          <w:bCs/>
          <w:color w:val="FF0000"/>
          <w:sz w:val="18"/>
          <w:szCs w:val="18"/>
          <w:bdr w:val="none" w:sz="0" w:space="0" w:color="auto" w:frame="1"/>
        </w:rPr>
        <w:br/>
      </w:r>
      <w:r w:rsidRPr="00D573F7">
        <w:rPr>
          <w:rStyle w:val="Siln"/>
          <w:rFonts w:asciiTheme="minorHAnsi" w:hAnsiTheme="minorHAnsi" w:cs="Arial"/>
          <w:color w:val="FF0000"/>
          <w:sz w:val="18"/>
          <w:szCs w:val="18"/>
          <w:bdr w:val="none" w:sz="0" w:space="0" w:color="auto" w:frame="1"/>
        </w:rPr>
        <w:t>Multicast messages map lower layer addresses to upper layer addresses.</w:t>
      </w:r>
      <w:r w:rsidRPr="00D573F7">
        <w:rPr>
          <w:rFonts w:asciiTheme="minorHAnsi" w:hAnsiTheme="minorHAnsi" w:cs="Arial"/>
          <w:b/>
          <w:bCs/>
          <w:color w:val="FF0000"/>
          <w:sz w:val="18"/>
          <w:szCs w:val="18"/>
          <w:bdr w:val="none" w:sz="0" w:space="0" w:color="auto" w:frame="1"/>
        </w:rPr>
        <w:br/>
      </w:r>
      <w:r w:rsidRPr="00D573F7">
        <w:rPr>
          <w:rStyle w:val="Siln"/>
          <w:rFonts w:asciiTheme="minorHAnsi" w:hAnsiTheme="minorHAnsi" w:cs="Arial"/>
          <w:color w:val="FF0000"/>
          <w:sz w:val="18"/>
          <w:szCs w:val="18"/>
          <w:bdr w:val="none" w:sz="0" w:space="0" w:color="auto" w:frame="1"/>
        </w:rPr>
        <w:t>Multicast transmission can be used by routers to exchange routing information.</w:t>
      </w:r>
      <w:r w:rsidRPr="00D573F7">
        <w:rPr>
          <w:rStyle w:val="Siln"/>
          <w:rFonts w:asciiTheme="minorHAnsi" w:hAnsiTheme="minorHAnsi" w:cs="Arial"/>
          <w:color w:val="FF0000"/>
          <w:sz w:val="18"/>
          <w:szCs w:val="18"/>
          <w:bdr w:val="none" w:sz="0" w:space="0" w:color="auto" w:frame="1"/>
        </w:rPr>
        <w:br/>
      </w:r>
      <w:r w:rsidRPr="00D573F7">
        <w:rPr>
          <w:rFonts w:asciiTheme="minorHAnsi" w:hAnsiTheme="minorHAnsi" w:cs="Arial"/>
          <w:color w:val="333333"/>
          <w:sz w:val="18"/>
          <w:szCs w:val="18"/>
        </w:rPr>
        <w:br/>
      </w:r>
      <w:r w:rsidRPr="00D573F7">
        <w:rPr>
          <w:rFonts w:asciiTheme="minorHAnsi" w:hAnsiTheme="minorHAnsi"/>
          <w:color w:val="444444"/>
          <w:sz w:val="18"/>
          <w:szCs w:val="18"/>
          <w:shd w:val="clear" w:color="auto" w:fill="FFFFFF"/>
        </w:rPr>
        <w:t>1.What are two features of a link-state routing protocol? (Choose two.)</w:t>
      </w:r>
      <w:r w:rsidRPr="00D573F7">
        <w:rPr>
          <w:rFonts w:asciiTheme="minorHAnsi" w:hAnsiTheme="minorHAnsi"/>
          <w:color w:val="444444"/>
          <w:sz w:val="18"/>
          <w:szCs w:val="18"/>
        </w:rPr>
        <w:br/>
      </w:r>
      <w:r w:rsidRPr="00D573F7">
        <w:rPr>
          <w:rStyle w:val="Siln"/>
          <w:rFonts w:asciiTheme="minorHAnsi" w:hAnsiTheme="minorHAnsi"/>
          <w:color w:val="FF0000"/>
          <w:sz w:val="18"/>
          <w:szCs w:val="18"/>
          <w:bdr w:val="none" w:sz="0" w:space="0" w:color="auto" w:frame="1"/>
          <w:shd w:val="clear" w:color="auto" w:fill="FFFFFF"/>
        </w:rPr>
        <w:t>Routers send triggered updates in response to a change.</w:t>
      </w:r>
      <w:r w:rsidRPr="00D573F7">
        <w:rPr>
          <w:rFonts w:asciiTheme="minorHAnsi" w:hAnsiTheme="minorHAnsi"/>
          <w:b/>
          <w:bCs/>
          <w:color w:val="FF0000"/>
          <w:sz w:val="18"/>
          <w:szCs w:val="18"/>
          <w:bdr w:val="none" w:sz="0" w:space="0" w:color="auto" w:frame="1"/>
          <w:shd w:val="clear" w:color="auto" w:fill="FFFFFF"/>
        </w:rPr>
        <w:br/>
      </w:r>
      <w:r w:rsidRPr="00D573F7">
        <w:rPr>
          <w:rStyle w:val="Siln"/>
          <w:rFonts w:asciiTheme="minorHAnsi" w:hAnsiTheme="minorHAnsi"/>
          <w:color w:val="FF0000"/>
          <w:sz w:val="18"/>
          <w:szCs w:val="18"/>
          <w:bdr w:val="none" w:sz="0" w:space="0" w:color="auto" w:frame="1"/>
          <w:shd w:val="clear" w:color="auto" w:fill="FFFFFF"/>
        </w:rPr>
        <w:t>Routers create a topology of the network by using information from other routers.</w:t>
      </w:r>
      <w:r w:rsidRPr="00D573F7">
        <w:rPr>
          <w:rStyle w:val="apple-converted-space"/>
          <w:rFonts w:asciiTheme="minorHAnsi" w:hAnsiTheme="minorHAnsi"/>
          <w:b/>
          <w:bCs/>
          <w:color w:val="FF0000"/>
          <w:sz w:val="18"/>
          <w:szCs w:val="18"/>
          <w:bdr w:val="none" w:sz="0" w:space="0" w:color="auto" w:frame="1"/>
          <w:shd w:val="clear" w:color="auto" w:fill="FFFFFF"/>
        </w:rPr>
        <w:t> </w:t>
      </w:r>
      <w:r w:rsidRPr="00D573F7">
        <w:rPr>
          <w:rFonts w:asciiTheme="minorHAnsi" w:hAnsiTheme="minorHAnsi"/>
          <w:color w:val="444444"/>
          <w:sz w:val="18"/>
          <w:szCs w:val="18"/>
        </w:rPr>
        <w:br/>
      </w:r>
    </w:p>
    <w:p w:rsidR="001B1B10" w:rsidRPr="00D573F7" w:rsidRDefault="001B1B10" w:rsidP="001B1B10">
      <w:pPr>
        <w:pStyle w:val="Normlnywebov"/>
        <w:shd w:val="clear" w:color="auto" w:fill="FFFFFF"/>
        <w:spacing w:before="0" w:beforeAutospacing="0" w:after="276" w:afterAutospacing="0" w:line="280" w:lineRule="atLeast"/>
        <w:contextualSpacing/>
        <w:textAlignment w:val="baseline"/>
        <w:rPr>
          <w:rFonts w:asciiTheme="minorHAnsi" w:hAnsiTheme="minorHAnsi" w:cs="Arial"/>
          <w:color w:val="333333"/>
          <w:sz w:val="18"/>
          <w:szCs w:val="18"/>
        </w:rPr>
      </w:pPr>
      <w:r w:rsidRPr="00D573F7">
        <w:rPr>
          <w:rFonts w:asciiTheme="minorHAnsi" w:hAnsiTheme="minorHAnsi" w:cs="Arial"/>
          <w:color w:val="333333"/>
          <w:sz w:val="18"/>
          <w:szCs w:val="18"/>
        </w:rPr>
        <w:t>38. What are two ways of turning off DTP on a trunk link between switches? (Choose two.)</w:t>
      </w:r>
    </w:p>
    <w:p w:rsidR="001B1B10" w:rsidRPr="00D573F7" w:rsidRDefault="001B1B10" w:rsidP="001B1B10">
      <w:pPr>
        <w:pStyle w:val="Normlnywebov"/>
        <w:shd w:val="clear" w:color="auto" w:fill="FFFFFF"/>
        <w:spacing w:before="0" w:beforeAutospacing="0" w:after="276" w:afterAutospacing="0" w:line="280" w:lineRule="atLeast"/>
        <w:contextualSpacing/>
        <w:textAlignment w:val="baseline"/>
        <w:rPr>
          <w:rFonts w:asciiTheme="minorHAnsi" w:hAnsiTheme="minorHAnsi" w:cs="Arial"/>
          <w:color w:val="333333"/>
          <w:sz w:val="18"/>
          <w:szCs w:val="18"/>
        </w:rPr>
      </w:pPr>
      <w:r w:rsidRPr="00D573F7">
        <w:rPr>
          <w:rStyle w:val="Siln"/>
          <w:rFonts w:asciiTheme="minorHAnsi" w:hAnsiTheme="minorHAnsi" w:cs="Arial"/>
          <w:color w:val="FF0000"/>
          <w:sz w:val="18"/>
          <w:szCs w:val="18"/>
          <w:bdr w:val="none" w:sz="0" w:space="0" w:color="auto" w:frame="1"/>
        </w:rPr>
        <w:t>Configure attached switch ports with the nonegotiate command option.</w:t>
      </w:r>
      <w:r w:rsidRPr="00D573F7">
        <w:rPr>
          <w:rFonts w:asciiTheme="minorHAnsi" w:hAnsiTheme="minorHAnsi" w:cs="Arial"/>
          <w:color w:val="333333"/>
          <w:sz w:val="18"/>
          <w:szCs w:val="18"/>
        </w:rPr>
        <w:br/>
      </w:r>
      <w:r w:rsidRPr="00D573F7">
        <w:rPr>
          <w:rStyle w:val="Siln"/>
          <w:rFonts w:asciiTheme="minorHAnsi" w:hAnsiTheme="minorHAnsi" w:cs="Arial"/>
          <w:color w:val="FF0000"/>
          <w:sz w:val="18"/>
          <w:szCs w:val="18"/>
          <w:bdr w:val="none" w:sz="0" w:space="0" w:color="auto" w:frame="1"/>
        </w:rPr>
        <w:t>Place the two attached switch ports in access mode.</w:t>
      </w:r>
    </w:p>
    <w:p w:rsidR="001B1B10" w:rsidRPr="00D573F7" w:rsidRDefault="001B1B10" w:rsidP="001B1B10">
      <w:pPr>
        <w:pStyle w:val="Normlnywebov"/>
        <w:shd w:val="clear" w:color="auto" w:fill="FFFFFF"/>
        <w:spacing w:before="0" w:beforeAutospacing="0" w:after="276" w:afterAutospacing="0" w:line="280" w:lineRule="atLeast"/>
        <w:contextualSpacing/>
        <w:textAlignment w:val="baseline"/>
        <w:rPr>
          <w:rFonts w:asciiTheme="minorHAnsi" w:hAnsiTheme="minorHAnsi" w:cs="Arial"/>
          <w:color w:val="333333"/>
          <w:sz w:val="18"/>
          <w:szCs w:val="18"/>
        </w:rPr>
      </w:pPr>
    </w:p>
    <w:p w:rsidR="001B1B10" w:rsidRPr="00D573F7" w:rsidRDefault="001B1B10" w:rsidP="001B1B10">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48.What benefit does NAT64 provide?</w:t>
      </w:r>
    </w:p>
    <w:p w:rsidR="001B1B10" w:rsidRPr="00D573F7" w:rsidRDefault="001B1B10" w:rsidP="001B1B10">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rPr>
        <w:t>It allows sites to connect IPv6 hosts to an IPv4 network by translating the IPv6 addresses to IPv4 addresses.</w:t>
      </w:r>
      <w:r w:rsidRPr="00D573F7">
        <w:rPr>
          <w:rStyle w:val="apple-converted-space"/>
          <w:rFonts w:asciiTheme="minorHAnsi" w:hAnsiTheme="minorHAnsi"/>
          <w:b/>
          <w:bCs/>
          <w:color w:val="FF0000"/>
          <w:sz w:val="18"/>
          <w:szCs w:val="18"/>
          <w:bdr w:val="none" w:sz="0" w:space="0" w:color="auto" w:frame="1"/>
        </w:rPr>
        <w:t> </w:t>
      </w:r>
    </w:p>
    <w:p w:rsidR="001B1B10" w:rsidRPr="00D573F7" w:rsidRDefault="001B1B10" w:rsidP="001B1B10">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p>
    <w:p w:rsidR="001B1B10" w:rsidRPr="00D573F7" w:rsidRDefault="001B1B10" w:rsidP="001B1B10">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35.What best describes the operation of distance vector routing protocols?</w:t>
      </w:r>
    </w:p>
    <w:p w:rsidR="001B1B10" w:rsidRPr="00D573F7" w:rsidRDefault="001B1B10" w:rsidP="001B1B10">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rPr>
        <w:t>They send their routing tables to directly connected neighbors.</w:t>
      </w:r>
      <w:r w:rsidRPr="00D573F7">
        <w:rPr>
          <w:rStyle w:val="apple-converted-space"/>
          <w:rFonts w:asciiTheme="minorHAnsi" w:hAnsiTheme="minorHAnsi"/>
          <w:b/>
          <w:bCs/>
          <w:color w:val="FF0000"/>
          <w:sz w:val="18"/>
          <w:szCs w:val="18"/>
          <w:bdr w:val="none" w:sz="0" w:space="0" w:color="auto" w:frame="1"/>
        </w:rPr>
        <w:t> </w:t>
      </w:r>
      <w:r w:rsidRPr="00D573F7">
        <w:rPr>
          <w:rFonts w:asciiTheme="minorHAnsi" w:hAnsiTheme="minorHAnsi"/>
          <w:color w:val="444444"/>
          <w:sz w:val="18"/>
          <w:szCs w:val="18"/>
        </w:rPr>
        <w:br/>
      </w:r>
    </w:p>
    <w:p w:rsidR="001B1B10" w:rsidRPr="00D573F7" w:rsidRDefault="001B1B10" w:rsidP="001B1B10">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20.What caused the following error message to appear?</w:t>
      </w:r>
    </w:p>
    <w:p w:rsidR="001B1B10" w:rsidRPr="00D573F7" w:rsidRDefault="001B1B10" w:rsidP="001B1B10">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01:11:12: %PM-4-ERR_DISABLE: psecure-violation error detected on Fa0/8, putting Fa0/8 in err-disable state</w:t>
      </w:r>
      <w:r w:rsidRPr="00D573F7">
        <w:rPr>
          <w:rFonts w:asciiTheme="minorHAnsi" w:hAnsiTheme="minorHAnsi"/>
          <w:color w:val="444444"/>
          <w:sz w:val="18"/>
          <w:szCs w:val="18"/>
        </w:rPr>
        <w:br/>
        <w:t>01:11:12: %PORT_SECURITY-2-PSECURE_VIOLATION: Security violation occurred, caused by MAC address 0011.a0d4.12a0 on port FastEthernet0/8.</w:t>
      </w:r>
      <w:r w:rsidRPr="00D573F7">
        <w:rPr>
          <w:rFonts w:asciiTheme="minorHAnsi" w:hAnsiTheme="minorHAnsi"/>
          <w:color w:val="444444"/>
          <w:sz w:val="18"/>
          <w:szCs w:val="18"/>
        </w:rPr>
        <w:br/>
        <w:t>01:11:13: %LINEPROTO-5-UPDOWN: Line protocol on Interface FastEthernet0/8, changed state to down</w:t>
      </w:r>
      <w:r w:rsidRPr="00D573F7">
        <w:rPr>
          <w:rFonts w:asciiTheme="minorHAnsi" w:hAnsiTheme="minorHAnsi"/>
          <w:color w:val="444444"/>
          <w:sz w:val="18"/>
          <w:szCs w:val="18"/>
        </w:rPr>
        <w:br/>
        <w:t>01:11:14: %LINK-3-UPDOWN: Interface FastEthernet0/8, changed state to down</w:t>
      </w:r>
    </w:p>
    <w:p w:rsidR="001B1B10" w:rsidRPr="00D573F7" w:rsidRDefault="001B1B10" w:rsidP="001B1B10">
      <w:pPr>
        <w:pStyle w:val="Normlnywebov"/>
        <w:shd w:val="clear" w:color="auto" w:fill="FFFFFF"/>
        <w:spacing w:before="0" w:beforeAutospacing="0" w:after="230" w:afterAutospacing="0" w:line="276" w:lineRule="atLeast"/>
        <w:jc w:val="both"/>
        <w:textAlignment w:val="baseline"/>
        <w:rPr>
          <w:rStyle w:val="Siln"/>
          <w:rFonts w:asciiTheme="minorHAnsi" w:hAnsiTheme="minorHAnsi"/>
          <w:color w:val="FF0000"/>
          <w:sz w:val="18"/>
          <w:szCs w:val="18"/>
          <w:bdr w:val="none" w:sz="0" w:space="0" w:color="auto" w:frame="1"/>
          <w:shd w:val="clear" w:color="auto" w:fill="FFFFFF"/>
        </w:rPr>
      </w:pPr>
      <w:r w:rsidRPr="00D573F7">
        <w:rPr>
          <w:rStyle w:val="Siln"/>
          <w:rFonts w:asciiTheme="minorHAnsi" w:hAnsiTheme="minorHAnsi"/>
          <w:color w:val="FF0000"/>
          <w:sz w:val="18"/>
          <w:szCs w:val="18"/>
          <w:bdr w:val="none" w:sz="0" w:space="0" w:color="auto" w:frame="1"/>
          <w:shd w:val="clear" w:color="auto" w:fill="FFFFFF"/>
        </w:rPr>
        <w:t>Port security was enabled on the switch port, and an unauthorized connection was made on switch port Fa0/8.</w:t>
      </w:r>
    </w:p>
    <w:p w:rsidR="001B1B10" w:rsidRPr="00D573F7" w:rsidRDefault="001B1B10" w:rsidP="001B1B10">
      <w:pPr>
        <w:pStyle w:val="Normlnywebov"/>
        <w:shd w:val="clear" w:color="auto" w:fill="FFFFFF"/>
        <w:spacing w:before="0" w:beforeAutospacing="0" w:after="230" w:afterAutospacing="0" w:line="276" w:lineRule="atLeast"/>
        <w:textAlignment w:val="baseline"/>
        <w:rPr>
          <w:rFonts w:asciiTheme="minorHAnsi" w:hAnsiTheme="minorHAnsi"/>
          <w:color w:val="444444"/>
          <w:sz w:val="18"/>
          <w:szCs w:val="18"/>
          <w:shd w:val="clear" w:color="auto" w:fill="FFFFFF"/>
        </w:rPr>
      </w:pPr>
      <w:r w:rsidRPr="00D573F7">
        <w:rPr>
          <w:rFonts w:asciiTheme="minorHAnsi" w:hAnsiTheme="minorHAnsi"/>
          <w:color w:val="444444"/>
          <w:sz w:val="18"/>
          <w:szCs w:val="18"/>
          <w:shd w:val="clear" w:color="auto" w:fill="FFFFFF"/>
        </w:rPr>
        <w:t>24.What does the cost of an OSPF link indicate?</w:t>
      </w:r>
      <w:r w:rsidRPr="00D573F7">
        <w:rPr>
          <w:rFonts w:asciiTheme="minorHAnsi" w:hAnsiTheme="minorHAnsi"/>
          <w:color w:val="444444"/>
          <w:sz w:val="18"/>
          <w:szCs w:val="18"/>
        </w:rPr>
        <w:br/>
      </w:r>
      <w:r w:rsidRPr="00D573F7">
        <w:rPr>
          <w:rStyle w:val="Siln"/>
          <w:rFonts w:asciiTheme="minorHAnsi" w:hAnsiTheme="minorHAnsi"/>
          <w:color w:val="FF0000"/>
          <w:sz w:val="18"/>
          <w:szCs w:val="18"/>
          <w:bdr w:val="none" w:sz="0" w:space="0" w:color="auto" w:frame="1"/>
          <w:shd w:val="clear" w:color="auto" w:fill="FFFFFF"/>
        </w:rPr>
        <w:t>A lower cost indicates a better path to the destination than a higher cost does.</w:t>
      </w:r>
    </w:p>
    <w:p w:rsidR="001B1B10" w:rsidRPr="00D573F7" w:rsidRDefault="001B1B10" w:rsidP="001B1B10">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47. What happens immediately after two OSPF routers have exchanged hello packets and have formed a neighbor adjacency?</w:t>
      </w:r>
    </w:p>
    <w:p w:rsidR="001B1B10" w:rsidRPr="00D573F7" w:rsidRDefault="001B1B10" w:rsidP="001B1B10">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rPr>
        <w:t>They exchange abbreviated lists of their LSDBs</w:t>
      </w:r>
    </w:p>
    <w:p w:rsidR="001B1B10" w:rsidRPr="00D573F7" w:rsidRDefault="001B1B10" w:rsidP="001B1B10">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p>
    <w:p w:rsidR="001B1B10" w:rsidRPr="00D573F7" w:rsidRDefault="001B1B10" w:rsidP="001B1B10">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32. What is a disadvantage of NAT?</w:t>
      </w:r>
    </w:p>
    <w:p w:rsidR="001B1B10" w:rsidRPr="00D573F7" w:rsidRDefault="001B1B10" w:rsidP="001B1B10">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rPr>
        <w:t>There is no end-to-end addressing.</w:t>
      </w:r>
    </w:p>
    <w:p w:rsidR="001B1B10" w:rsidRPr="00D573F7" w:rsidRDefault="001B1B10" w:rsidP="001B1B10">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p>
    <w:p w:rsidR="001B1B10" w:rsidRPr="00D573F7" w:rsidRDefault="001B1B10" w:rsidP="001B1B10">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28.What is a function of the distribution layer?</w:t>
      </w:r>
    </w:p>
    <w:p w:rsidR="001B1B10" w:rsidRPr="00D573F7" w:rsidRDefault="001B1B10" w:rsidP="001B1B10">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rPr>
        <w:t>interconnection of large-scale networks in wiring closets</w:t>
      </w:r>
      <w:r w:rsidRPr="00D573F7">
        <w:rPr>
          <w:rStyle w:val="apple-converted-space"/>
          <w:rFonts w:asciiTheme="minorHAnsi" w:hAnsiTheme="minorHAnsi"/>
          <w:b/>
          <w:bCs/>
          <w:color w:val="FF0000"/>
          <w:sz w:val="18"/>
          <w:szCs w:val="18"/>
          <w:bdr w:val="none" w:sz="0" w:space="0" w:color="auto" w:frame="1"/>
        </w:rPr>
        <w:t> </w:t>
      </w:r>
    </w:p>
    <w:p w:rsidR="001B1B10" w:rsidRPr="00D573F7" w:rsidRDefault="001B1B10" w:rsidP="001B1B10">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p>
    <w:p w:rsidR="001B1B10" w:rsidRPr="00D573F7" w:rsidRDefault="001B1B10" w:rsidP="001B1B10">
      <w:pPr>
        <w:rPr>
          <w:rStyle w:val="Siln"/>
          <w:rFonts w:cs="Arial"/>
          <w:color w:val="FF0000"/>
          <w:sz w:val="18"/>
          <w:szCs w:val="18"/>
          <w:bdr w:val="none" w:sz="0" w:space="0" w:color="auto" w:frame="1"/>
          <w:shd w:val="clear" w:color="auto" w:fill="FFFFFF"/>
        </w:rPr>
      </w:pPr>
      <w:r w:rsidRPr="00D573F7">
        <w:rPr>
          <w:rFonts w:cs="Arial"/>
          <w:color w:val="333333"/>
          <w:sz w:val="18"/>
          <w:szCs w:val="18"/>
          <w:shd w:val="clear" w:color="auto" w:fill="FFFFFF"/>
        </w:rPr>
        <w:t>12. What is the protocol that is used to discover a physical address from a known logical address and what message type does it use?</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ARP, broadcast</w:t>
      </w:r>
    </w:p>
    <w:p w:rsidR="001B1B10" w:rsidRPr="00D573F7" w:rsidRDefault="001B1B10" w:rsidP="001B1B10">
      <w:pPr>
        <w:pStyle w:val="Normlnywebov"/>
        <w:shd w:val="clear" w:color="auto" w:fill="FFFFFF"/>
        <w:spacing w:before="0" w:beforeAutospacing="0" w:after="276" w:afterAutospacing="0" w:line="280" w:lineRule="atLeast"/>
        <w:contextualSpacing/>
        <w:textAlignment w:val="baseline"/>
        <w:rPr>
          <w:rFonts w:asciiTheme="minorHAnsi" w:hAnsiTheme="minorHAnsi" w:cs="Arial"/>
          <w:color w:val="333333"/>
          <w:sz w:val="18"/>
          <w:szCs w:val="18"/>
        </w:rPr>
      </w:pPr>
      <w:r w:rsidRPr="00D573F7">
        <w:rPr>
          <w:rFonts w:asciiTheme="minorHAnsi" w:hAnsiTheme="minorHAnsi" w:cs="Arial"/>
          <w:color w:val="333333"/>
          <w:sz w:val="18"/>
          <w:szCs w:val="18"/>
        </w:rPr>
        <w:t>40. What is the purpose of an access list that is created as part of configuring IP address translation?</w:t>
      </w:r>
    </w:p>
    <w:p w:rsidR="001B1B10" w:rsidRPr="00D573F7" w:rsidRDefault="001B1B10" w:rsidP="001B1B10">
      <w:pPr>
        <w:pStyle w:val="Normlnywebov"/>
        <w:shd w:val="clear" w:color="auto" w:fill="FFFFFF"/>
        <w:spacing w:before="0" w:beforeAutospacing="0" w:after="0" w:afterAutospacing="0" w:line="280" w:lineRule="atLeast"/>
        <w:textAlignment w:val="baseline"/>
        <w:rPr>
          <w:rFonts w:asciiTheme="minorHAnsi" w:hAnsiTheme="minorHAnsi" w:cs="Arial"/>
          <w:color w:val="333333"/>
          <w:sz w:val="18"/>
          <w:szCs w:val="18"/>
        </w:rPr>
      </w:pPr>
      <w:r w:rsidRPr="00D573F7">
        <w:rPr>
          <w:rStyle w:val="Siln"/>
          <w:rFonts w:asciiTheme="minorHAnsi" w:hAnsiTheme="minorHAnsi" w:cs="Arial"/>
          <w:color w:val="FF0000"/>
          <w:sz w:val="18"/>
          <w:szCs w:val="18"/>
          <w:bdr w:val="none" w:sz="0" w:space="0" w:color="auto" w:frame="1"/>
        </w:rPr>
        <w:t>The access list defines the private IP addresses that are to be translated.</w:t>
      </w:r>
    </w:p>
    <w:p w:rsidR="001B1B10" w:rsidRPr="00D573F7" w:rsidRDefault="001B1B10" w:rsidP="001B1B10">
      <w:pPr>
        <w:pStyle w:val="Normlnywebov"/>
        <w:shd w:val="clear" w:color="auto" w:fill="FFFFFF"/>
        <w:spacing w:before="0" w:beforeAutospacing="0" w:after="0" w:afterAutospacing="0" w:line="280" w:lineRule="atLeast"/>
        <w:textAlignment w:val="baseline"/>
        <w:rPr>
          <w:rFonts w:asciiTheme="minorHAnsi" w:hAnsiTheme="minorHAnsi" w:cs="Arial"/>
          <w:color w:val="333333"/>
          <w:sz w:val="18"/>
          <w:szCs w:val="18"/>
        </w:rPr>
      </w:pPr>
    </w:p>
    <w:p w:rsidR="001B1B10" w:rsidRPr="00D573F7" w:rsidRDefault="001B1B10" w:rsidP="001B1B10">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49. What is the purpose of setting the native VLAN separate from data VLANs?</w:t>
      </w:r>
    </w:p>
    <w:p w:rsidR="001B1B10" w:rsidRPr="00D573F7" w:rsidRDefault="001B1B10" w:rsidP="001B1B10">
      <w:pPr>
        <w:pStyle w:val="Normlnywebov"/>
        <w:shd w:val="clear" w:color="auto" w:fill="FFFFFF"/>
        <w:spacing w:before="0" w:beforeAutospacing="0" w:after="0" w:afterAutospacing="0" w:line="276" w:lineRule="atLeast"/>
        <w:textAlignment w:val="baseline"/>
        <w:rPr>
          <w:rStyle w:val="Siln"/>
          <w:rFonts w:asciiTheme="minorHAnsi" w:hAnsiTheme="minorHAnsi"/>
          <w:b w:val="0"/>
          <w:bCs w:val="0"/>
          <w:color w:val="444444"/>
          <w:sz w:val="18"/>
          <w:szCs w:val="18"/>
        </w:rPr>
      </w:pPr>
      <w:r w:rsidRPr="00D573F7">
        <w:rPr>
          <w:rStyle w:val="Siln"/>
          <w:rFonts w:asciiTheme="minorHAnsi" w:hAnsiTheme="minorHAnsi"/>
          <w:color w:val="FF0000"/>
          <w:sz w:val="18"/>
          <w:szCs w:val="18"/>
          <w:bdr w:val="none" w:sz="0" w:space="0" w:color="auto" w:frame="1"/>
        </w:rPr>
        <w:t>A separate VLAN should be used to carry uncommon untagged frames to avoid bandwidth contention on data VLANs.</w:t>
      </w:r>
      <w:r w:rsidRPr="00D573F7">
        <w:rPr>
          <w:rStyle w:val="apple-converted-space"/>
          <w:rFonts w:asciiTheme="minorHAnsi" w:hAnsiTheme="minorHAnsi"/>
          <w:b/>
          <w:bCs/>
          <w:color w:val="FF0000"/>
          <w:sz w:val="18"/>
          <w:szCs w:val="18"/>
          <w:bdr w:val="none" w:sz="0" w:space="0" w:color="auto" w:frame="1"/>
        </w:rPr>
        <w:t> </w:t>
      </w:r>
      <w:r w:rsidRPr="00D573F7">
        <w:rPr>
          <w:rFonts w:asciiTheme="minorHAnsi" w:hAnsiTheme="minorHAnsi"/>
          <w:color w:val="444444"/>
          <w:sz w:val="18"/>
          <w:szCs w:val="18"/>
        </w:rPr>
        <w:br/>
      </w:r>
    </w:p>
    <w:p w:rsidR="001B1B10" w:rsidRPr="00D573F7" w:rsidRDefault="001B1B10" w:rsidP="001B1B10">
      <w:pPr>
        <w:rPr>
          <w:rStyle w:val="Siln"/>
          <w:rFonts w:cs="Arial"/>
          <w:color w:val="FF0000"/>
          <w:sz w:val="18"/>
          <w:szCs w:val="18"/>
          <w:bdr w:val="none" w:sz="0" w:space="0" w:color="auto" w:frame="1"/>
          <w:shd w:val="clear" w:color="auto" w:fill="FFFFFF"/>
        </w:rPr>
      </w:pPr>
      <w:r w:rsidRPr="00D573F7">
        <w:rPr>
          <w:rFonts w:cs="Arial"/>
          <w:color w:val="333333"/>
          <w:sz w:val="18"/>
          <w:szCs w:val="18"/>
          <w:shd w:val="clear" w:color="auto" w:fill="FFFFFF"/>
        </w:rPr>
        <w:t>19 What three application layer protocols are part of the TCP/IP protocol suite? (Choose three.)</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FTP</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DHCP</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DNS</w:t>
      </w:r>
    </w:p>
    <w:p w:rsidR="001B1B10" w:rsidRPr="00D573F7" w:rsidRDefault="001B1B10" w:rsidP="001B1B10">
      <w:pPr>
        <w:contextualSpacing/>
        <w:rPr>
          <w:color w:val="444444"/>
          <w:sz w:val="18"/>
          <w:szCs w:val="18"/>
          <w:shd w:val="clear" w:color="auto" w:fill="FFFFFF"/>
        </w:rPr>
      </w:pPr>
      <w:r w:rsidRPr="00D573F7">
        <w:rPr>
          <w:color w:val="444444"/>
          <w:sz w:val="18"/>
          <w:szCs w:val="18"/>
          <w:shd w:val="clear" w:color="auto" w:fill="FFFFFF"/>
        </w:rPr>
        <w:t>6.</w:t>
      </w:r>
      <w:r w:rsidRPr="00D573F7">
        <w:rPr>
          <w:color w:val="444444"/>
          <w:sz w:val="18"/>
          <w:szCs w:val="18"/>
        </w:rPr>
        <w:t xml:space="preserve"> </w:t>
      </w:r>
      <w:r w:rsidRPr="00D573F7">
        <w:rPr>
          <w:color w:val="444444"/>
          <w:sz w:val="18"/>
          <w:szCs w:val="18"/>
          <w:shd w:val="clear" w:color="auto" w:fill="FFFFFF"/>
        </w:rPr>
        <w:t>When a Cisco switch receives untagged frames on a 802.1Q trunk port, which VLAN ID is the traffic switched to by default?</w:t>
      </w:r>
    </w:p>
    <w:p w:rsidR="001B1B10" w:rsidRPr="00D573F7" w:rsidRDefault="001B1B10" w:rsidP="001B1B10">
      <w:pPr>
        <w:contextualSpacing/>
        <w:rPr>
          <w:rStyle w:val="Siln"/>
          <w:b w:val="0"/>
          <w:bCs w:val="0"/>
          <w:color w:val="444444"/>
          <w:sz w:val="18"/>
          <w:szCs w:val="18"/>
          <w:shd w:val="clear" w:color="auto" w:fill="FFFFFF"/>
        </w:rPr>
      </w:pPr>
      <w:r w:rsidRPr="00D573F7">
        <w:rPr>
          <w:rStyle w:val="Siln"/>
          <w:color w:val="FF0000"/>
          <w:sz w:val="18"/>
          <w:szCs w:val="18"/>
          <w:bdr w:val="none" w:sz="0" w:space="0" w:color="auto" w:frame="1"/>
          <w:shd w:val="clear" w:color="auto" w:fill="FFFFFF"/>
        </w:rPr>
        <w:t>native VLAN ID</w:t>
      </w:r>
      <w:r w:rsidRPr="00D573F7">
        <w:rPr>
          <w:rStyle w:val="apple-converted-space"/>
          <w:b/>
          <w:bCs/>
          <w:color w:val="FF0000"/>
          <w:sz w:val="18"/>
          <w:szCs w:val="18"/>
          <w:bdr w:val="none" w:sz="0" w:space="0" w:color="auto" w:frame="1"/>
          <w:shd w:val="clear" w:color="auto" w:fill="FFFFFF"/>
        </w:rPr>
        <w:t> </w:t>
      </w:r>
    </w:p>
    <w:p w:rsidR="001B1B10" w:rsidRPr="00D573F7" w:rsidRDefault="001B1B10" w:rsidP="001B1B10">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38. When configuring a switch to use SSH for virtual terminal connections, what is the purpose of the crypto key generate rsa command?</w:t>
      </w:r>
    </w:p>
    <w:p w:rsidR="001B1B10" w:rsidRPr="00D573F7" w:rsidRDefault="001B1B10" w:rsidP="001B1B10">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rPr>
        <w:t>create a public and private key pair</w:t>
      </w:r>
      <w:r w:rsidRPr="00D573F7">
        <w:rPr>
          <w:rStyle w:val="apple-converted-space"/>
          <w:rFonts w:asciiTheme="minorHAnsi" w:hAnsiTheme="minorHAnsi"/>
          <w:b/>
          <w:bCs/>
          <w:color w:val="FF0000"/>
          <w:sz w:val="18"/>
          <w:szCs w:val="18"/>
          <w:bdr w:val="none" w:sz="0" w:space="0" w:color="auto" w:frame="1"/>
        </w:rPr>
        <w:t> </w:t>
      </w:r>
    </w:p>
    <w:p w:rsidR="001B1B10" w:rsidRPr="00D573F7" w:rsidRDefault="001B1B10" w:rsidP="001B1B10">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p>
    <w:p w:rsidR="001B1B10" w:rsidRPr="00D573F7" w:rsidRDefault="001B1B10" w:rsidP="001B1B10">
      <w:pPr>
        <w:rPr>
          <w:rStyle w:val="Siln"/>
          <w:rFonts w:cs="Arial"/>
          <w:color w:val="FF0000"/>
          <w:sz w:val="18"/>
          <w:szCs w:val="18"/>
          <w:bdr w:val="none" w:sz="0" w:space="0" w:color="auto" w:frame="1"/>
          <w:shd w:val="clear" w:color="auto" w:fill="FFFFFF"/>
        </w:rPr>
      </w:pPr>
      <w:r w:rsidRPr="00D573F7">
        <w:rPr>
          <w:rFonts w:cs="Arial"/>
          <w:color w:val="333333"/>
          <w:sz w:val="18"/>
          <w:szCs w:val="18"/>
          <w:shd w:val="clear" w:color="auto" w:fill="FFFFFF"/>
        </w:rPr>
        <w:t>20 Which communication tool allows real-time collaboration?</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instant messaging</w:t>
      </w:r>
    </w:p>
    <w:p w:rsidR="001B1B10" w:rsidRPr="00D573F7" w:rsidRDefault="001B1B10" w:rsidP="001B1B10">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50. Which command, when issued in the interface configuration mode of a router, enables the interface to acquire an IPv4 address automatically from an ISP, when that link to the ISP is enabled?</w:t>
      </w:r>
    </w:p>
    <w:p w:rsidR="001B1B10" w:rsidRPr="00D573F7" w:rsidRDefault="001B1B10" w:rsidP="001B1B10">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rPr>
        <w:t>ip address dhcp</w:t>
      </w:r>
      <w:r w:rsidRPr="00D573F7">
        <w:rPr>
          <w:rStyle w:val="apple-converted-space"/>
          <w:rFonts w:asciiTheme="minorHAnsi" w:hAnsiTheme="minorHAnsi"/>
          <w:b/>
          <w:bCs/>
          <w:color w:val="FF0000"/>
          <w:sz w:val="18"/>
          <w:szCs w:val="18"/>
          <w:bdr w:val="none" w:sz="0" w:space="0" w:color="auto" w:frame="1"/>
        </w:rPr>
        <w:t> </w:t>
      </w:r>
      <w:r w:rsidRPr="00D573F7">
        <w:rPr>
          <w:rFonts w:asciiTheme="minorHAnsi" w:hAnsiTheme="minorHAnsi"/>
          <w:color w:val="444444"/>
          <w:sz w:val="18"/>
          <w:szCs w:val="18"/>
        </w:rPr>
        <w:br/>
      </w:r>
    </w:p>
    <w:p w:rsidR="001B1B10" w:rsidRPr="00D573F7" w:rsidRDefault="001B1B10" w:rsidP="001B1B10">
      <w:pPr>
        <w:rPr>
          <w:rStyle w:val="Siln"/>
          <w:rFonts w:cs="Arial"/>
          <w:color w:val="FF0000"/>
          <w:sz w:val="18"/>
          <w:szCs w:val="18"/>
          <w:bdr w:val="none" w:sz="0" w:space="0" w:color="auto" w:frame="1"/>
          <w:shd w:val="clear" w:color="auto" w:fill="FFFFFF"/>
        </w:rPr>
      </w:pPr>
    </w:p>
    <w:p w:rsidR="001B1B10" w:rsidRPr="00D573F7" w:rsidRDefault="001B1B10" w:rsidP="001B1B10">
      <w:pPr>
        <w:pStyle w:val="Normlnywebov"/>
        <w:shd w:val="clear" w:color="auto" w:fill="FFFFFF"/>
        <w:spacing w:before="0" w:beforeAutospacing="0" w:after="300" w:afterAutospacing="0" w:line="360" w:lineRule="atLeast"/>
        <w:jc w:val="both"/>
        <w:textAlignment w:val="baseline"/>
        <w:rPr>
          <w:rFonts w:asciiTheme="minorHAnsi" w:hAnsiTheme="minorHAnsi"/>
          <w:color w:val="444444"/>
          <w:sz w:val="18"/>
          <w:szCs w:val="18"/>
        </w:rPr>
      </w:pPr>
      <w:r w:rsidRPr="00D573F7">
        <w:rPr>
          <w:rFonts w:asciiTheme="minorHAnsi" w:hAnsiTheme="minorHAnsi"/>
          <w:noProof/>
          <w:color w:val="0B91EA"/>
          <w:sz w:val="18"/>
          <w:szCs w:val="18"/>
          <w:bdr w:val="none" w:sz="0" w:space="0" w:color="auto" w:frame="1"/>
        </w:rPr>
        <w:drawing>
          <wp:anchor distT="0" distB="0" distL="114300" distR="114300" simplePos="0" relativeHeight="251702272" behindDoc="1" locked="0" layoutInCell="1" allowOverlap="1" wp14:anchorId="57FD2168" wp14:editId="24F76953">
            <wp:simplePos x="0" y="0"/>
            <wp:positionH relativeFrom="column">
              <wp:posOffset>2729865</wp:posOffset>
            </wp:positionH>
            <wp:positionV relativeFrom="paragraph">
              <wp:posOffset>85725</wp:posOffset>
            </wp:positionV>
            <wp:extent cx="3943985" cy="2200275"/>
            <wp:effectExtent l="0" t="0" r="0" b="0"/>
            <wp:wrapTight wrapText="bothSides">
              <wp:wrapPolygon edited="0">
                <wp:start x="0" y="0"/>
                <wp:lineTo x="0" y="21506"/>
                <wp:lineTo x="21492" y="21506"/>
                <wp:lineTo x="21492" y="0"/>
                <wp:lineTo x="0" y="0"/>
              </wp:wrapPolygon>
            </wp:wrapTight>
            <wp:docPr id="58" name="Obrázok 48" descr="42[1]">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42[1]">
                      <a:hlinkClick r:id="rId96"/>
                    </pic:cNvPr>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4992" t="6694"/>
                    <a:stretch/>
                  </pic:blipFill>
                  <pic:spPr bwMode="auto">
                    <a:xfrm>
                      <a:off x="0" y="0"/>
                      <a:ext cx="3943985" cy="2200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573F7">
        <w:rPr>
          <w:rStyle w:val="Siln"/>
          <w:rFonts w:asciiTheme="minorHAnsi" w:hAnsiTheme="minorHAnsi" w:cs="Arial"/>
          <w:b w:val="0"/>
          <w:sz w:val="18"/>
          <w:szCs w:val="18"/>
          <w:bdr w:val="none" w:sz="0" w:space="0" w:color="auto" w:frame="1"/>
          <w:shd w:val="clear" w:color="auto" w:fill="FFFFFF"/>
        </w:rPr>
        <w:t>42.</w:t>
      </w:r>
      <w:r w:rsidRPr="00D573F7">
        <w:rPr>
          <w:rFonts w:asciiTheme="minorHAnsi" w:hAnsiTheme="minorHAnsi"/>
          <w:color w:val="444444"/>
          <w:sz w:val="18"/>
          <w:szCs w:val="18"/>
        </w:rPr>
        <w:t xml:space="preserve"> Which command will create a static route on R2 in order to reach PC B?</w:t>
      </w:r>
    </w:p>
    <w:p w:rsidR="001B1B10" w:rsidRPr="00D573F7" w:rsidRDefault="001B1B10" w:rsidP="001B1B10">
      <w:pPr>
        <w:pStyle w:val="Normlnywebov"/>
        <w:shd w:val="clear" w:color="auto" w:fill="FFFFFF"/>
        <w:spacing w:before="0" w:beforeAutospacing="0" w:after="300" w:afterAutospacing="0" w:line="360" w:lineRule="atLeast"/>
        <w:jc w:val="both"/>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rPr>
        <w:t>R1(config)# ip route 172.16.2.0 255.255.255.0 172.16.3.1</w:t>
      </w:r>
      <w:r w:rsidRPr="00D573F7">
        <w:rPr>
          <w:rFonts w:asciiTheme="minorHAnsi" w:hAnsiTheme="minorHAnsi"/>
          <w:color w:val="444444"/>
          <w:sz w:val="18"/>
          <w:szCs w:val="18"/>
        </w:rPr>
        <w:br/>
      </w:r>
    </w:p>
    <w:p w:rsidR="001B1B10" w:rsidRPr="00D573F7" w:rsidRDefault="001B1B10" w:rsidP="001B1B10">
      <w:pPr>
        <w:pStyle w:val="Normlnywebov"/>
        <w:shd w:val="clear" w:color="auto" w:fill="FFFFFF"/>
        <w:spacing w:before="0" w:beforeAutospacing="0" w:after="300" w:afterAutospacing="0" w:line="360" w:lineRule="atLeast"/>
        <w:jc w:val="both"/>
        <w:textAlignment w:val="baseline"/>
        <w:rPr>
          <w:rFonts w:asciiTheme="minorHAnsi" w:hAnsiTheme="minorHAnsi"/>
          <w:color w:val="444444"/>
          <w:sz w:val="18"/>
          <w:szCs w:val="18"/>
        </w:rPr>
      </w:pPr>
    </w:p>
    <w:p w:rsidR="001B1B10" w:rsidRPr="00D573F7" w:rsidRDefault="001B1B10" w:rsidP="001B1B10">
      <w:pPr>
        <w:pStyle w:val="Normlnywebov"/>
        <w:shd w:val="clear" w:color="auto" w:fill="FFFFFF"/>
        <w:spacing w:before="0" w:beforeAutospacing="0" w:after="300" w:afterAutospacing="0" w:line="360" w:lineRule="atLeast"/>
        <w:jc w:val="both"/>
        <w:textAlignment w:val="baseline"/>
        <w:rPr>
          <w:rFonts w:asciiTheme="minorHAnsi" w:hAnsiTheme="minorHAnsi"/>
          <w:color w:val="444444"/>
          <w:sz w:val="18"/>
          <w:szCs w:val="18"/>
        </w:rPr>
      </w:pPr>
    </w:p>
    <w:p w:rsidR="001B1B10" w:rsidRPr="00D573F7" w:rsidRDefault="001B1B10" w:rsidP="001B1B10">
      <w:pPr>
        <w:rPr>
          <w:rFonts w:cs="Arial"/>
          <w:color w:val="333333"/>
          <w:sz w:val="18"/>
          <w:szCs w:val="18"/>
          <w:shd w:val="clear" w:color="auto" w:fill="FFFFFF"/>
        </w:rPr>
      </w:pPr>
    </w:p>
    <w:p w:rsidR="001B1B10" w:rsidRPr="00D573F7" w:rsidRDefault="001B1B10" w:rsidP="001B1B10">
      <w:pPr>
        <w:rPr>
          <w:rFonts w:cs="Arial"/>
          <w:color w:val="333333"/>
          <w:sz w:val="18"/>
          <w:szCs w:val="18"/>
          <w:shd w:val="clear" w:color="auto" w:fill="FFFFFF"/>
        </w:rPr>
      </w:pPr>
      <w:r w:rsidRPr="00D573F7">
        <w:rPr>
          <w:rFonts w:cs="Arial"/>
          <w:color w:val="333333"/>
          <w:sz w:val="18"/>
          <w:szCs w:val="18"/>
          <w:shd w:val="clear" w:color="auto" w:fill="FFFFFF"/>
        </w:rPr>
        <w:t>2. Which command will enable auto-MDIX on a device?</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S1(config-if)# mdix auto</w:t>
      </w:r>
    </w:p>
    <w:p w:rsidR="001B1B10" w:rsidRPr="00D573F7" w:rsidRDefault="001B1B10" w:rsidP="001B1B10">
      <w:pPr>
        <w:rPr>
          <w:rStyle w:val="Siln"/>
          <w:rFonts w:cs="Arial"/>
          <w:color w:val="FF0000"/>
          <w:sz w:val="18"/>
          <w:szCs w:val="18"/>
          <w:bdr w:val="none" w:sz="0" w:space="0" w:color="auto" w:frame="1"/>
          <w:shd w:val="clear" w:color="auto" w:fill="FFFFFF"/>
        </w:rPr>
      </w:pPr>
      <w:r w:rsidRPr="00D573F7">
        <w:rPr>
          <w:rFonts w:cs="Arial"/>
          <w:color w:val="333333"/>
          <w:sz w:val="18"/>
          <w:szCs w:val="18"/>
          <w:shd w:val="clear" w:color="auto" w:fill="FFFFFF"/>
        </w:rPr>
        <w:t>17. Which firewall technique blocks incoming packets unless they are responses to internal requests?</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stateful packet inspection</w:t>
      </w:r>
    </w:p>
    <w:p w:rsidR="001B1B10" w:rsidRPr="00D573F7" w:rsidRDefault="001B1B10" w:rsidP="001B1B10">
      <w:pPr>
        <w:rPr>
          <w:rStyle w:val="Siln"/>
          <w:rFonts w:cs="Arial"/>
          <w:color w:val="FF0000"/>
          <w:sz w:val="18"/>
          <w:szCs w:val="18"/>
          <w:bdr w:val="none" w:sz="0" w:space="0" w:color="auto" w:frame="1"/>
          <w:shd w:val="clear" w:color="auto" w:fill="FFFFFF"/>
        </w:rPr>
      </w:pPr>
      <w:r w:rsidRPr="00D573F7">
        <w:rPr>
          <w:rFonts w:cs="Arial"/>
          <w:color w:val="333333"/>
          <w:sz w:val="18"/>
          <w:szCs w:val="18"/>
          <w:shd w:val="clear" w:color="auto" w:fill="FFFFFF"/>
        </w:rPr>
        <w:t>29 Which frame forwarding method receives the entire frame and performs a CRC check to detect errors before forwarding the frame?</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store-and-forward switching</w:t>
      </w:r>
    </w:p>
    <w:p w:rsidR="001B1B10" w:rsidRPr="00D573F7" w:rsidRDefault="001B1B10" w:rsidP="001B1B10">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39.Which information does a switch use to populate the MAC address table?</w:t>
      </w:r>
    </w:p>
    <w:p w:rsidR="001B1B10" w:rsidRPr="00D573F7" w:rsidRDefault="001B1B10" w:rsidP="001B1B10">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rPr>
        <w:t>the source MAC address and the incoming port</w:t>
      </w:r>
      <w:r w:rsidRPr="00D573F7">
        <w:rPr>
          <w:rStyle w:val="apple-converted-space"/>
          <w:rFonts w:asciiTheme="minorHAnsi" w:hAnsiTheme="minorHAnsi"/>
          <w:b/>
          <w:bCs/>
          <w:color w:val="FF0000"/>
          <w:sz w:val="18"/>
          <w:szCs w:val="18"/>
          <w:bdr w:val="none" w:sz="0" w:space="0" w:color="auto" w:frame="1"/>
        </w:rPr>
        <w:t> </w:t>
      </w:r>
    </w:p>
    <w:p w:rsidR="001B1B10" w:rsidRPr="00D573F7" w:rsidRDefault="001B1B10" w:rsidP="001B1B10">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p>
    <w:p w:rsidR="001B1B10" w:rsidRPr="00D573F7" w:rsidRDefault="001B1B10" w:rsidP="001B1B10">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46.Which kind of message is sent by a DHCP client when its IP address lease has expired?</w:t>
      </w:r>
    </w:p>
    <w:p w:rsidR="001B1B10" w:rsidRPr="00D573F7" w:rsidRDefault="001B1B10" w:rsidP="001B1B10">
      <w:pPr>
        <w:pStyle w:val="Normlnywebov"/>
        <w:shd w:val="clear" w:color="auto" w:fill="FFFFFF"/>
        <w:spacing w:before="0" w:beforeAutospacing="0" w:after="0" w:afterAutospacing="0" w:line="276" w:lineRule="atLeast"/>
        <w:textAlignment w:val="baseline"/>
        <w:rPr>
          <w:rStyle w:val="apple-converted-space"/>
          <w:rFonts w:asciiTheme="minorHAnsi" w:hAnsiTheme="minorHAnsi"/>
          <w:b/>
          <w:bCs/>
          <w:color w:val="FF0000"/>
          <w:sz w:val="18"/>
          <w:szCs w:val="18"/>
          <w:bdr w:val="none" w:sz="0" w:space="0" w:color="auto" w:frame="1"/>
        </w:rPr>
      </w:pPr>
      <w:r w:rsidRPr="00D573F7">
        <w:rPr>
          <w:rStyle w:val="Siln"/>
          <w:rFonts w:asciiTheme="minorHAnsi" w:hAnsiTheme="minorHAnsi"/>
          <w:color w:val="FF0000"/>
          <w:sz w:val="18"/>
          <w:szCs w:val="18"/>
          <w:bdr w:val="none" w:sz="0" w:space="0" w:color="auto" w:frame="1"/>
        </w:rPr>
        <w:t>a DHCPREQUEST unicast message</w:t>
      </w:r>
      <w:r w:rsidRPr="00D573F7">
        <w:rPr>
          <w:rStyle w:val="apple-converted-space"/>
          <w:rFonts w:asciiTheme="minorHAnsi" w:hAnsiTheme="minorHAnsi"/>
          <w:b/>
          <w:bCs/>
          <w:color w:val="FF0000"/>
          <w:sz w:val="18"/>
          <w:szCs w:val="18"/>
          <w:bdr w:val="none" w:sz="0" w:space="0" w:color="auto" w:frame="1"/>
        </w:rPr>
        <w:t> </w:t>
      </w:r>
    </w:p>
    <w:p w:rsidR="001B1B10" w:rsidRPr="00D573F7" w:rsidRDefault="001B1B10" w:rsidP="001B1B10">
      <w:pPr>
        <w:pStyle w:val="Normlnywebov"/>
        <w:shd w:val="clear" w:color="auto" w:fill="FFFFFF"/>
        <w:spacing w:before="0" w:beforeAutospacing="0" w:after="0" w:afterAutospacing="0" w:line="276" w:lineRule="atLeast"/>
        <w:textAlignment w:val="baseline"/>
        <w:rPr>
          <w:rStyle w:val="Siln"/>
          <w:rFonts w:asciiTheme="minorHAnsi" w:hAnsiTheme="minorHAnsi"/>
          <w:b w:val="0"/>
          <w:bCs w:val="0"/>
          <w:color w:val="444444"/>
          <w:sz w:val="18"/>
          <w:szCs w:val="18"/>
        </w:rPr>
      </w:pPr>
    </w:p>
    <w:p w:rsidR="001B1B10" w:rsidRPr="00D573F7" w:rsidRDefault="001B1B10" w:rsidP="001B1B10">
      <w:pPr>
        <w:rPr>
          <w:rFonts w:cs="Arial"/>
          <w:color w:val="333333"/>
          <w:sz w:val="18"/>
          <w:szCs w:val="18"/>
          <w:shd w:val="clear" w:color="auto" w:fill="FFFFFF"/>
        </w:rPr>
      </w:pPr>
      <w:r w:rsidRPr="00D573F7">
        <w:rPr>
          <w:rFonts w:cs="Arial"/>
          <w:color w:val="333333"/>
          <w:sz w:val="18"/>
          <w:szCs w:val="18"/>
          <w:shd w:val="clear" w:color="auto" w:fill="FFFFFF"/>
        </w:rPr>
        <w:t>21 Which of the following are primary functions of a router? (Choose two.)</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packet switching</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path selection</w:t>
      </w:r>
    </w:p>
    <w:p w:rsidR="001B1B10" w:rsidRPr="00D573F7" w:rsidRDefault="001B1B10" w:rsidP="001B1B10">
      <w:pPr>
        <w:pStyle w:val="Normlnywebov"/>
        <w:shd w:val="clear" w:color="auto" w:fill="FFFFFF"/>
        <w:spacing w:before="0" w:beforeAutospacing="0" w:after="276" w:afterAutospacing="0" w:line="280" w:lineRule="atLeast"/>
        <w:contextualSpacing/>
        <w:textAlignment w:val="baseline"/>
        <w:rPr>
          <w:rFonts w:asciiTheme="minorHAnsi" w:hAnsiTheme="minorHAnsi" w:cs="Arial"/>
          <w:color w:val="333333"/>
          <w:sz w:val="18"/>
          <w:szCs w:val="18"/>
        </w:rPr>
      </w:pPr>
      <w:r w:rsidRPr="00D573F7">
        <w:rPr>
          <w:rFonts w:asciiTheme="minorHAnsi" w:hAnsiTheme="minorHAnsi" w:cs="Arial"/>
          <w:color w:val="333333"/>
          <w:sz w:val="18"/>
          <w:szCs w:val="18"/>
        </w:rPr>
        <w:t>31. Which one of source IPv4 addresses is translated by R1 with PAT?</w:t>
      </w:r>
    </w:p>
    <w:p w:rsidR="001B1B10" w:rsidRPr="00D573F7" w:rsidRDefault="001B1B10" w:rsidP="001B1B10">
      <w:pPr>
        <w:pStyle w:val="Normlnywebov"/>
        <w:shd w:val="clear" w:color="auto" w:fill="FFFFFF"/>
        <w:spacing w:before="0" w:beforeAutospacing="0" w:after="276" w:afterAutospacing="0" w:line="280" w:lineRule="atLeast"/>
        <w:contextualSpacing/>
        <w:textAlignment w:val="baseline"/>
        <w:rPr>
          <w:rFonts w:asciiTheme="minorHAnsi" w:hAnsiTheme="minorHAnsi" w:cs="Arial"/>
          <w:color w:val="333333"/>
          <w:sz w:val="18"/>
          <w:szCs w:val="18"/>
        </w:rPr>
      </w:pPr>
      <w:r w:rsidRPr="00D573F7">
        <w:rPr>
          <w:rFonts w:asciiTheme="minorHAnsi" w:hAnsiTheme="minorHAnsi" w:cs="Arial"/>
          <w:color w:val="333333"/>
          <w:sz w:val="18"/>
          <w:szCs w:val="18"/>
        </w:rPr>
        <w:t>The computers used by the network administrators for a school are on the 10.7.0.0/27 network. Which two commands are needed at a minimum to apply an ACL that will ensure that only devices that are used by the network administrators will be allowed Telnet access to the routers? (Choose two.)</w:t>
      </w:r>
    </w:p>
    <w:p w:rsidR="001B1B10" w:rsidRPr="00D573F7" w:rsidRDefault="001B1B10" w:rsidP="001B1B10">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rPr>
      </w:pPr>
      <w:r w:rsidRPr="00D573F7">
        <w:rPr>
          <w:rStyle w:val="Siln"/>
          <w:rFonts w:asciiTheme="minorHAnsi" w:hAnsiTheme="minorHAnsi" w:cs="Arial"/>
          <w:color w:val="FF0000"/>
          <w:sz w:val="18"/>
          <w:szCs w:val="18"/>
          <w:bdr w:val="none" w:sz="0" w:space="0" w:color="auto" w:frame="1"/>
        </w:rPr>
        <w:t>access-class 5 in</w:t>
      </w:r>
      <w:r w:rsidRPr="00D573F7">
        <w:rPr>
          <w:rFonts w:asciiTheme="minorHAnsi" w:hAnsiTheme="minorHAnsi" w:cs="Arial"/>
          <w:color w:val="333333"/>
          <w:sz w:val="18"/>
          <w:szCs w:val="18"/>
        </w:rPr>
        <w:br/>
      </w:r>
      <w:r w:rsidRPr="00D573F7">
        <w:rPr>
          <w:rStyle w:val="Siln"/>
          <w:rFonts w:asciiTheme="minorHAnsi" w:hAnsiTheme="minorHAnsi" w:cs="Arial"/>
          <w:color w:val="FF0000"/>
          <w:sz w:val="18"/>
          <w:szCs w:val="18"/>
          <w:bdr w:val="none" w:sz="0" w:space="0" w:color="auto" w:frame="1"/>
        </w:rPr>
        <w:t>access-list 5 permit 10.7.0.0 0.0.0.31</w:t>
      </w:r>
    </w:p>
    <w:p w:rsidR="001B1B10" w:rsidRPr="00D573F7" w:rsidRDefault="001B1B10" w:rsidP="001B1B10">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43. Which problem is evident if the show ip interface command shows that the interface is down and the line protocol is down?</w:t>
      </w:r>
    </w:p>
    <w:p w:rsidR="001B1B10" w:rsidRPr="00D573F7" w:rsidRDefault="001B1B10" w:rsidP="001B1B10">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rPr>
        <w:t>A cable has not been attached to the port.</w:t>
      </w:r>
    </w:p>
    <w:p w:rsidR="001B1B10" w:rsidRPr="00D573F7" w:rsidRDefault="001B1B10" w:rsidP="001B1B10">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p>
    <w:p w:rsidR="001B1B10" w:rsidRPr="00D573F7" w:rsidRDefault="001B1B10" w:rsidP="001B1B10">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8. Which statement describes a route that has been learned dynamically?</w:t>
      </w:r>
    </w:p>
    <w:p w:rsidR="001B1B10" w:rsidRPr="00D573F7" w:rsidRDefault="001B1B10" w:rsidP="001B1B10">
      <w:pPr>
        <w:pStyle w:val="Normlnywebov"/>
        <w:shd w:val="clear" w:color="auto" w:fill="FFFFFF"/>
        <w:spacing w:before="0" w:beforeAutospacing="0" w:after="276" w:afterAutospacing="0" w:line="280" w:lineRule="atLeast"/>
        <w:contextualSpacing/>
        <w:textAlignment w:val="baseline"/>
        <w:rPr>
          <w:rStyle w:val="apple-converted-space"/>
          <w:rFonts w:asciiTheme="minorHAnsi" w:hAnsiTheme="minorHAnsi"/>
          <w:b/>
          <w:bCs/>
          <w:color w:val="FF0000"/>
          <w:sz w:val="18"/>
          <w:szCs w:val="18"/>
          <w:bdr w:val="none" w:sz="0" w:space="0" w:color="auto" w:frame="1"/>
          <w:shd w:val="clear" w:color="auto" w:fill="FFFFFF"/>
        </w:rPr>
      </w:pPr>
      <w:r w:rsidRPr="00D573F7">
        <w:rPr>
          <w:rStyle w:val="Siln"/>
          <w:rFonts w:asciiTheme="minorHAnsi" w:hAnsiTheme="minorHAnsi"/>
          <w:color w:val="FF0000"/>
          <w:sz w:val="18"/>
          <w:szCs w:val="18"/>
          <w:bdr w:val="none" w:sz="0" w:space="0" w:color="auto" w:frame="1"/>
          <w:shd w:val="clear" w:color="auto" w:fill="FFFFFF"/>
        </w:rPr>
        <w:t>It is automatically updated and maintained by routing protocols.</w:t>
      </w:r>
      <w:r w:rsidRPr="00D573F7">
        <w:rPr>
          <w:rStyle w:val="apple-converted-space"/>
          <w:rFonts w:asciiTheme="minorHAnsi" w:hAnsiTheme="minorHAnsi"/>
          <w:b/>
          <w:bCs/>
          <w:color w:val="FF0000"/>
          <w:sz w:val="18"/>
          <w:szCs w:val="18"/>
          <w:bdr w:val="none" w:sz="0" w:space="0" w:color="auto" w:frame="1"/>
          <w:shd w:val="clear" w:color="auto" w:fill="FFFFFF"/>
        </w:rPr>
        <w:t> </w:t>
      </w:r>
    </w:p>
    <w:p w:rsidR="001B1B10" w:rsidRPr="00D573F7" w:rsidRDefault="001B1B10" w:rsidP="001B1B10">
      <w:pPr>
        <w:pStyle w:val="Normlnywebov"/>
        <w:shd w:val="clear" w:color="auto" w:fill="FFFFFF"/>
        <w:spacing w:before="0" w:beforeAutospacing="0" w:after="276" w:afterAutospacing="0" w:line="280" w:lineRule="atLeast"/>
        <w:contextualSpacing/>
        <w:textAlignment w:val="baseline"/>
        <w:rPr>
          <w:rFonts w:asciiTheme="minorHAnsi" w:hAnsiTheme="minorHAnsi"/>
          <w:b/>
          <w:bCs/>
          <w:color w:val="FF0000"/>
          <w:sz w:val="18"/>
          <w:szCs w:val="18"/>
          <w:bdr w:val="none" w:sz="0" w:space="0" w:color="auto" w:frame="1"/>
          <w:shd w:val="clear" w:color="auto" w:fill="FFFFFF"/>
        </w:rPr>
      </w:pPr>
    </w:p>
    <w:p w:rsidR="001B1B10" w:rsidRPr="00D573F7" w:rsidRDefault="001B1B10" w:rsidP="001B1B10">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51. Which statement is correct about IPv6 routing?</w:t>
      </w:r>
    </w:p>
    <w:p w:rsidR="001B1B10" w:rsidRPr="00D573F7" w:rsidRDefault="001B1B10" w:rsidP="001B1B10">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rPr>
        <w:t>IPv6 uses the link-local address of neighbors as the next-hop address for dynamic routes.</w:t>
      </w:r>
      <w:r w:rsidRPr="00D573F7">
        <w:rPr>
          <w:rStyle w:val="apple-converted-space"/>
          <w:rFonts w:asciiTheme="minorHAnsi" w:hAnsiTheme="minorHAnsi"/>
          <w:b/>
          <w:bCs/>
          <w:color w:val="FF0000"/>
          <w:sz w:val="18"/>
          <w:szCs w:val="18"/>
          <w:bdr w:val="none" w:sz="0" w:space="0" w:color="auto" w:frame="1"/>
        </w:rPr>
        <w:t> </w:t>
      </w:r>
    </w:p>
    <w:p w:rsidR="001B1B10" w:rsidRPr="00D573F7" w:rsidRDefault="001B1B10" w:rsidP="001B1B10">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p>
    <w:p w:rsidR="001B1B10" w:rsidRPr="00D573F7" w:rsidRDefault="001B1B10" w:rsidP="001B1B10">
      <w:pPr>
        <w:pStyle w:val="Normlnywebov"/>
        <w:shd w:val="clear" w:color="auto" w:fill="FFFFFF"/>
        <w:spacing w:before="0" w:beforeAutospacing="0" w:after="276" w:afterAutospacing="0" w:line="280" w:lineRule="atLeast"/>
        <w:contextualSpacing/>
        <w:textAlignment w:val="baseline"/>
        <w:rPr>
          <w:rFonts w:asciiTheme="minorHAnsi" w:hAnsiTheme="minorHAnsi" w:cs="Arial"/>
          <w:color w:val="333333"/>
          <w:sz w:val="18"/>
          <w:szCs w:val="18"/>
        </w:rPr>
      </w:pPr>
      <w:r w:rsidRPr="00D573F7">
        <w:rPr>
          <w:rFonts w:asciiTheme="minorHAnsi" w:hAnsiTheme="minorHAnsi" w:cs="Arial"/>
          <w:color w:val="333333"/>
          <w:sz w:val="18"/>
          <w:szCs w:val="18"/>
        </w:rPr>
        <w:t>35. Which statement is true about the difference between OSPFv2 and OSPFv3?</w:t>
      </w:r>
    </w:p>
    <w:p w:rsidR="001B1B10" w:rsidRPr="00D573F7" w:rsidRDefault="001B1B10" w:rsidP="001B1B10">
      <w:pPr>
        <w:pStyle w:val="Normlnywebov"/>
        <w:shd w:val="clear" w:color="auto" w:fill="FFFFFF"/>
        <w:spacing w:before="0" w:beforeAutospacing="0" w:after="276" w:afterAutospacing="0" w:line="280" w:lineRule="atLeast"/>
        <w:textAlignment w:val="baseline"/>
        <w:rPr>
          <w:rStyle w:val="Siln"/>
          <w:rFonts w:asciiTheme="minorHAnsi" w:hAnsiTheme="minorHAnsi" w:cs="Arial"/>
          <w:color w:val="FF0000"/>
          <w:sz w:val="18"/>
          <w:szCs w:val="18"/>
          <w:bdr w:val="none" w:sz="0" w:space="0" w:color="auto" w:frame="1"/>
        </w:rPr>
      </w:pPr>
      <w:r w:rsidRPr="00D573F7">
        <w:rPr>
          <w:rStyle w:val="Siln"/>
          <w:rFonts w:asciiTheme="minorHAnsi" w:hAnsiTheme="minorHAnsi" w:cs="Arial"/>
          <w:color w:val="FF0000"/>
          <w:sz w:val="18"/>
          <w:szCs w:val="18"/>
          <w:bdr w:val="none" w:sz="0" w:space="0" w:color="auto" w:frame="1"/>
        </w:rPr>
        <w:t>OSPFv3 routers do not need to have matching subnets to form neighbor adjacencies.</w:t>
      </w:r>
    </w:p>
    <w:p w:rsidR="001B1B10" w:rsidRPr="00D573F7" w:rsidRDefault="001B1B10" w:rsidP="001B1B10">
      <w:pPr>
        <w:pStyle w:val="Normlnywebov"/>
        <w:shd w:val="clear" w:color="auto" w:fill="FFFFFF"/>
        <w:spacing w:before="0" w:beforeAutospacing="0" w:after="276" w:afterAutospacing="0" w:line="280" w:lineRule="atLeast"/>
        <w:contextualSpacing/>
        <w:textAlignment w:val="baseline"/>
        <w:rPr>
          <w:rFonts w:asciiTheme="minorHAnsi" w:hAnsiTheme="minorHAnsi"/>
          <w:color w:val="444444"/>
          <w:sz w:val="18"/>
          <w:szCs w:val="18"/>
          <w:shd w:val="clear" w:color="auto" w:fill="FFFFFF"/>
        </w:rPr>
      </w:pPr>
      <w:r w:rsidRPr="00D573F7">
        <w:rPr>
          <w:rFonts w:asciiTheme="minorHAnsi" w:hAnsiTheme="minorHAnsi"/>
          <w:color w:val="444444"/>
          <w:sz w:val="18"/>
          <w:szCs w:val="18"/>
          <w:shd w:val="clear" w:color="auto" w:fill="FFFFFF"/>
        </w:rPr>
        <w:t>4.Which summary IPv6 static route statement can be configured to summarize only the routes to networks 2001:db8:cafe::/58 through 2001:db8:cafe:c0::/58?</w:t>
      </w:r>
    </w:p>
    <w:p w:rsidR="001B1B10" w:rsidRPr="00D573F7" w:rsidRDefault="001B1B10" w:rsidP="001B1B10">
      <w:pPr>
        <w:pStyle w:val="Normlnywebov"/>
        <w:shd w:val="clear" w:color="auto" w:fill="FFFFFF"/>
        <w:spacing w:before="0" w:beforeAutospacing="0" w:after="276" w:afterAutospacing="0" w:line="280" w:lineRule="atLeast"/>
        <w:contextualSpacing/>
        <w:textAlignment w:val="baseline"/>
        <w:rPr>
          <w:rFonts w:asciiTheme="minorHAnsi" w:hAnsiTheme="minorHAnsi"/>
          <w:color w:val="444444"/>
          <w:sz w:val="18"/>
          <w:szCs w:val="18"/>
          <w:shd w:val="clear" w:color="auto" w:fill="FFFFFF"/>
        </w:rPr>
      </w:pPr>
      <w:r w:rsidRPr="00D573F7">
        <w:rPr>
          <w:rStyle w:val="Siln"/>
          <w:rFonts w:asciiTheme="minorHAnsi" w:hAnsiTheme="minorHAnsi"/>
          <w:color w:val="FF0000"/>
          <w:sz w:val="18"/>
          <w:szCs w:val="18"/>
          <w:bdr w:val="none" w:sz="0" w:space="0" w:color="auto" w:frame="1"/>
          <w:shd w:val="clear" w:color="auto" w:fill="FFFFFF"/>
        </w:rPr>
        <w:t>ipv6 route 2001:db8:cafe::/56 S0/0/0</w:t>
      </w:r>
    </w:p>
    <w:p w:rsidR="001B1B10" w:rsidRPr="00D573F7" w:rsidRDefault="001B1B10" w:rsidP="001B1B10">
      <w:pPr>
        <w:pStyle w:val="Normlnywebov"/>
        <w:shd w:val="clear" w:color="auto" w:fill="FFFFFF"/>
        <w:spacing w:before="0" w:beforeAutospacing="0" w:after="276" w:afterAutospacing="0" w:line="280" w:lineRule="atLeast"/>
        <w:textAlignment w:val="baseline"/>
        <w:rPr>
          <w:rStyle w:val="Siln"/>
          <w:rFonts w:asciiTheme="minorHAnsi" w:hAnsiTheme="minorHAnsi" w:cs="Arial"/>
          <w:color w:val="FF0000"/>
          <w:sz w:val="18"/>
          <w:szCs w:val="18"/>
          <w:bdr w:val="none" w:sz="0" w:space="0" w:color="auto" w:frame="1"/>
        </w:rPr>
      </w:pPr>
    </w:p>
    <w:p w:rsidR="001B1B10" w:rsidRPr="00D573F7" w:rsidRDefault="001B1B10" w:rsidP="001B1B10">
      <w:pPr>
        <w:pStyle w:val="Normlnywebov"/>
        <w:shd w:val="clear" w:color="auto" w:fill="FFFFFF"/>
        <w:spacing w:before="0" w:beforeAutospacing="0" w:after="300" w:afterAutospacing="0" w:line="360"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3.Which switching method drops frames that fail the FCS check?</w:t>
      </w:r>
    </w:p>
    <w:p w:rsidR="001B1B10" w:rsidRPr="00D573F7" w:rsidRDefault="001B1B10" w:rsidP="001B1B10">
      <w:pPr>
        <w:pStyle w:val="Normlnywebov"/>
        <w:shd w:val="clear" w:color="auto" w:fill="FFFFFF"/>
        <w:spacing w:before="0" w:beforeAutospacing="0" w:after="0" w:afterAutospacing="0" w:line="360" w:lineRule="atLeast"/>
        <w:jc w:val="both"/>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rPr>
        <w:t>store-and-forwardswitching</w:t>
      </w:r>
      <w:r w:rsidRPr="00D573F7">
        <w:rPr>
          <w:rStyle w:val="apple-converted-space"/>
          <w:rFonts w:asciiTheme="minorHAnsi" w:hAnsiTheme="minorHAnsi"/>
          <w:b/>
          <w:bCs/>
          <w:color w:val="FF0000"/>
          <w:sz w:val="18"/>
          <w:szCs w:val="18"/>
          <w:bdr w:val="none" w:sz="0" w:space="0" w:color="auto" w:frame="1"/>
        </w:rPr>
        <w:t> </w:t>
      </w:r>
    </w:p>
    <w:p w:rsidR="001B1B10" w:rsidRPr="00D573F7" w:rsidRDefault="001B1B10" w:rsidP="001B1B10">
      <w:pPr>
        <w:pStyle w:val="Normlnywebov"/>
        <w:shd w:val="clear" w:color="auto" w:fill="FFFFFF"/>
        <w:spacing w:before="0" w:beforeAutospacing="0" w:after="0" w:afterAutospacing="0" w:line="360" w:lineRule="atLeast"/>
        <w:jc w:val="both"/>
        <w:textAlignment w:val="baseline"/>
        <w:rPr>
          <w:rStyle w:val="Siln"/>
          <w:rFonts w:asciiTheme="minorHAnsi" w:hAnsiTheme="minorHAnsi"/>
          <w:b w:val="0"/>
          <w:bCs w:val="0"/>
          <w:color w:val="444444"/>
          <w:sz w:val="18"/>
          <w:szCs w:val="18"/>
        </w:rPr>
      </w:pPr>
    </w:p>
    <w:p w:rsidR="001B1B10" w:rsidRPr="00D573F7" w:rsidRDefault="001B1B10" w:rsidP="001B1B10">
      <w:pPr>
        <w:pStyle w:val="Normlnywebov"/>
        <w:shd w:val="clear" w:color="auto" w:fill="FFFFFF"/>
        <w:spacing w:before="0" w:beforeAutospacing="0" w:after="300" w:afterAutospacing="0" w:line="360"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37. Which three advantages are provided by static routing? (Choose three.)</w:t>
      </w:r>
    </w:p>
    <w:p w:rsidR="001B1B10" w:rsidRPr="00D573F7" w:rsidRDefault="001B1B10" w:rsidP="001B1B10">
      <w:pPr>
        <w:pStyle w:val="Normlnywebov"/>
        <w:shd w:val="clear" w:color="auto" w:fill="FFFFFF"/>
        <w:spacing w:before="0" w:beforeAutospacing="0" w:after="0" w:afterAutospacing="0" w:line="360" w:lineRule="atLeast"/>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rPr>
        <w:t>The path a static route uses to send data is known.</w:t>
      </w:r>
      <w:r w:rsidRPr="00D573F7">
        <w:rPr>
          <w:rFonts w:asciiTheme="minorHAnsi" w:hAnsiTheme="minorHAnsi"/>
          <w:color w:val="444444"/>
          <w:sz w:val="18"/>
          <w:szCs w:val="18"/>
        </w:rPr>
        <w:br/>
      </w:r>
      <w:r w:rsidRPr="00D573F7">
        <w:rPr>
          <w:rStyle w:val="Siln"/>
          <w:rFonts w:asciiTheme="minorHAnsi" w:hAnsiTheme="minorHAnsi"/>
          <w:color w:val="FF0000"/>
          <w:sz w:val="18"/>
          <w:szCs w:val="18"/>
          <w:bdr w:val="none" w:sz="0" w:space="0" w:color="auto" w:frame="1"/>
        </w:rPr>
        <w:t>Static routing does not advertise over the network, thus providing better security.</w:t>
      </w:r>
      <w:r w:rsidRPr="00D573F7">
        <w:rPr>
          <w:rStyle w:val="apple-converted-space"/>
          <w:rFonts w:asciiTheme="minorHAnsi" w:hAnsiTheme="minorHAnsi"/>
          <w:b/>
          <w:bCs/>
          <w:color w:val="FF0000"/>
          <w:sz w:val="18"/>
          <w:szCs w:val="18"/>
          <w:bdr w:val="none" w:sz="0" w:space="0" w:color="auto" w:frame="1"/>
        </w:rPr>
        <w:t> </w:t>
      </w:r>
      <w:r w:rsidRPr="00D573F7">
        <w:rPr>
          <w:rFonts w:asciiTheme="minorHAnsi" w:hAnsiTheme="minorHAnsi"/>
          <w:color w:val="444444"/>
          <w:sz w:val="18"/>
          <w:szCs w:val="18"/>
        </w:rPr>
        <w:br/>
      </w:r>
      <w:r w:rsidRPr="00D573F7">
        <w:rPr>
          <w:rStyle w:val="Siln"/>
          <w:rFonts w:asciiTheme="minorHAnsi" w:hAnsiTheme="minorHAnsi"/>
          <w:color w:val="FF0000"/>
          <w:sz w:val="18"/>
          <w:szCs w:val="18"/>
          <w:bdr w:val="none" w:sz="0" w:space="0" w:color="auto" w:frame="1"/>
        </w:rPr>
        <w:t>Static routing typically uses less network bandwidth and fewer CPU operations than dynamic routing does.</w:t>
      </w:r>
      <w:r w:rsidRPr="00D573F7">
        <w:rPr>
          <w:rStyle w:val="apple-converted-space"/>
          <w:rFonts w:asciiTheme="minorHAnsi" w:hAnsiTheme="minorHAnsi"/>
          <w:b/>
          <w:bCs/>
          <w:color w:val="FF0000"/>
          <w:sz w:val="18"/>
          <w:szCs w:val="18"/>
          <w:bdr w:val="none" w:sz="0" w:space="0" w:color="auto" w:frame="1"/>
        </w:rPr>
        <w:t> </w:t>
      </w:r>
    </w:p>
    <w:p w:rsidR="001B1B10" w:rsidRPr="00D573F7" w:rsidRDefault="001B1B10" w:rsidP="001B1B10">
      <w:pPr>
        <w:pStyle w:val="Normlnywebov"/>
        <w:shd w:val="clear" w:color="auto" w:fill="FFFFFF"/>
        <w:spacing w:before="0" w:beforeAutospacing="0" w:after="0" w:afterAutospacing="0" w:line="360" w:lineRule="atLeast"/>
        <w:textAlignment w:val="baseline"/>
        <w:rPr>
          <w:rStyle w:val="Siln"/>
          <w:rFonts w:asciiTheme="minorHAnsi" w:hAnsiTheme="minorHAnsi"/>
          <w:b w:val="0"/>
          <w:bCs w:val="0"/>
          <w:color w:val="444444"/>
          <w:sz w:val="18"/>
          <w:szCs w:val="18"/>
        </w:rPr>
      </w:pPr>
    </w:p>
    <w:p w:rsidR="001B1B10" w:rsidRPr="00D573F7" w:rsidRDefault="001B1B10" w:rsidP="001B1B10">
      <w:pPr>
        <w:pStyle w:val="Normlnywebov"/>
        <w:shd w:val="clear" w:color="auto" w:fill="FFFFFF"/>
        <w:spacing w:before="0" w:beforeAutospacing="0" w:after="276" w:afterAutospacing="0" w:line="280" w:lineRule="atLeast"/>
        <w:contextualSpacing/>
        <w:textAlignment w:val="baseline"/>
        <w:rPr>
          <w:rFonts w:asciiTheme="minorHAnsi" w:hAnsiTheme="minorHAnsi" w:cs="Arial"/>
          <w:color w:val="333333"/>
          <w:sz w:val="18"/>
          <w:szCs w:val="18"/>
        </w:rPr>
      </w:pPr>
      <w:r w:rsidRPr="00D573F7">
        <w:rPr>
          <w:rFonts w:asciiTheme="minorHAnsi" w:hAnsiTheme="minorHAnsi" w:cs="Arial"/>
          <w:color w:val="333333"/>
          <w:sz w:val="18"/>
          <w:szCs w:val="18"/>
        </w:rPr>
        <w:t>37. Which three pairs of trunking modes will establish a functional trunk link between two Cisco switches? (Choose three.)</w:t>
      </w:r>
    </w:p>
    <w:p w:rsidR="001B1B10" w:rsidRPr="00D573F7" w:rsidRDefault="001B1B10" w:rsidP="001B1B10">
      <w:pPr>
        <w:pStyle w:val="Normlnywebov"/>
        <w:shd w:val="clear" w:color="auto" w:fill="FFFFFF"/>
        <w:spacing w:before="0" w:beforeAutospacing="0" w:after="0" w:afterAutospacing="0" w:line="280" w:lineRule="atLeast"/>
        <w:textAlignment w:val="baseline"/>
        <w:rPr>
          <w:rFonts w:asciiTheme="minorHAnsi" w:hAnsiTheme="minorHAnsi" w:cs="Arial"/>
          <w:color w:val="333333"/>
          <w:sz w:val="18"/>
          <w:szCs w:val="18"/>
        </w:rPr>
      </w:pPr>
      <w:r w:rsidRPr="00D573F7">
        <w:rPr>
          <w:rStyle w:val="Siln"/>
          <w:rFonts w:asciiTheme="minorHAnsi" w:hAnsiTheme="minorHAnsi" w:cs="Arial"/>
          <w:color w:val="FF0000"/>
          <w:sz w:val="18"/>
          <w:szCs w:val="18"/>
          <w:bdr w:val="none" w:sz="0" w:space="0" w:color="auto" w:frame="1"/>
        </w:rPr>
        <w:t>dynamic desirable – dynamic desirable</w:t>
      </w:r>
      <w:r w:rsidRPr="00D573F7">
        <w:rPr>
          <w:rFonts w:asciiTheme="minorHAnsi" w:hAnsiTheme="minorHAnsi" w:cs="Arial"/>
          <w:color w:val="333333"/>
          <w:sz w:val="18"/>
          <w:szCs w:val="18"/>
        </w:rPr>
        <w:br/>
      </w:r>
      <w:r w:rsidRPr="00D573F7">
        <w:rPr>
          <w:rStyle w:val="Siln"/>
          <w:rFonts w:asciiTheme="minorHAnsi" w:hAnsiTheme="minorHAnsi" w:cs="Arial"/>
          <w:color w:val="FF0000"/>
          <w:sz w:val="18"/>
          <w:szCs w:val="18"/>
          <w:bdr w:val="none" w:sz="0" w:space="0" w:color="auto" w:frame="1"/>
        </w:rPr>
        <w:t>dynamic desirable – dynamic auto</w:t>
      </w:r>
      <w:r w:rsidRPr="00D573F7">
        <w:rPr>
          <w:rFonts w:asciiTheme="minorHAnsi" w:hAnsiTheme="minorHAnsi" w:cs="Arial"/>
          <w:b/>
          <w:bCs/>
          <w:color w:val="FF0000"/>
          <w:sz w:val="18"/>
          <w:szCs w:val="18"/>
          <w:bdr w:val="none" w:sz="0" w:space="0" w:color="auto" w:frame="1"/>
        </w:rPr>
        <w:br/>
      </w:r>
      <w:r w:rsidRPr="00D573F7">
        <w:rPr>
          <w:rStyle w:val="Siln"/>
          <w:rFonts w:asciiTheme="minorHAnsi" w:hAnsiTheme="minorHAnsi" w:cs="Arial"/>
          <w:color w:val="FF0000"/>
          <w:sz w:val="18"/>
          <w:szCs w:val="18"/>
          <w:bdr w:val="none" w:sz="0" w:space="0" w:color="auto" w:frame="1"/>
        </w:rPr>
        <w:t>dynamic desirable – trunk</w:t>
      </w:r>
      <w:r w:rsidRPr="00D573F7">
        <w:rPr>
          <w:rFonts w:asciiTheme="minorHAnsi" w:hAnsiTheme="minorHAnsi" w:cs="Arial"/>
          <w:color w:val="333333"/>
          <w:sz w:val="18"/>
          <w:szCs w:val="18"/>
        </w:rPr>
        <w:br/>
      </w:r>
    </w:p>
    <w:p w:rsidR="001B1B10" w:rsidRPr="00D573F7" w:rsidRDefault="001B1B10" w:rsidP="001B1B10">
      <w:pPr>
        <w:rPr>
          <w:rFonts w:cs="Arial"/>
          <w:color w:val="333333"/>
          <w:sz w:val="18"/>
          <w:szCs w:val="18"/>
          <w:shd w:val="clear" w:color="auto" w:fill="FFFFFF"/>
        </w:rPr>
      </w:pPr>
      <w:r w:rsidRPr="00D573F7">
        <w:rPr>
          <w:rFonts w:cs="Arial"/>
          <w:color w:val="333333"/>
          <w:sz w:val="18"/>
          <w:szCs w:val="18"/>
          <w:shd w:val="clear" w:color="auto" w:fill="FFFFFF"/>
        </w:rPr>
        <w:t>3. Which three parameters could be in an extended access control list? (Choose three.)</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destination address and wildcard mask</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source address and wildcard mask</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access list number between 100 and 199</w:t>
      </w:r>
      <w:r w:rsidRPr="00D573F7">
        <w:rPr>
          <w:rFonts w:cs="Arial"/>
          <w:color w:val="333333"/>
          <w:sz w:val="18"/>
          <w:szCs w:val="18"/>
        </w:rPr>
        <w:br/>
      </w:r>
    </w:p>
    <w:p w:rsidR="001B1B10" w:rsidRPr="00D573F7" w:rsidRDefault="001B1B10" w:rsidP="001B1B10">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31. Which three pieces of information does a link-state routing protocol use initially as link-state information for locally connected links? (Choose three.)</w:t>
      </w:r>
    </w:p>
    <w:p w:rsidR="001B1B10" w:rsidRPr="00D573F7" w:rsidRDefault="001B1B10" w:rsidP="001B1B10">
      <w:pPr>
        <w:pStyle w:val="Normlnywebov"/>
        <w:shd w:val="clear" w:color="auto" w:fill="FFFFFF"/>
        <w:spacing w:before="0" w:beforeAutospacing="0" w:after="0" w:afterAutospacing="0" w:line="276" w:lineRule="atLeast"/>
        <w:textAlignment w:val="baseline"/>
        <w:rPr>
          <w:rFonts w:asciiTheme="minorHAnsi" w:hAnsiTheme="minorHAnsi" w:cs="Arial"/>
          <w:color w:val="333333"/>
          <w:sz w:val="18"/>
          <w:szCs w:val="18"/>
          <w:shd w:val="clear" w:color="auto" w:fill="FFFFFF"/>
        </w:rPr>
      </w:pPr>
      <w:r w:rsidRPr="00D573F7">
        <w:rPr>
          <w:rStyle w:val="Siln"/>
          <w:rFonts w:asciiTheme="minorHAnsi" w:hAnsiTheme="minorHAnsi"/>
          <w:color w:val="FF0000"/>
          <w:sz w:val="18"/>
          <w:szCs w:val="18"/>
          <w:bdr w:val="none" w:sz="0" w:space="0" w:color="auto" w:frame="1"/>
        </w:rPr>
        <w:t>the cost of that link</w:t>
      </w:r>
      <w:r w:rsidRPr="00D573F7">
        <w:rPr>
          <w:rStyle w:val="apple-converted-space"/>
          <w:rFonts w:asciiTheme="minorHAnsi" w:hAnsiTheme="minorHAnsi"/>
          <w:b/>
          <w:bCs/>
          <w:color w:val="FF0000"/>
          <w:sz w:val="18"/>
          <w:szCs w:val="18"/>
          <w:bdr w:val="none" w:sz="0" w:space="0" w:color="auto" w:frame="1"/>
        </w:rPr>
        <w:t> </w:t>
      </w:r>
      <w:r w:rsidRPr="00D573F7">
        <w:rPr>
          <w:rFonts w:asciiTheme="minorHAnsi" w:hAnsiTheme="minorHAnsi"/>
          <w:color w:val="444444"/>
          <w:sz w:val="18"/>
          <w:szCs w:val="18"/>
        </w:rPr>
        <w:br/>
      </w:r>
      <w:r w:rsidRPr="00D573F7">
        <w:rPr>
          <w:rStyle w:val="Siln"/>
          <w:rFonts w:asciiTheme="minorHAnsi" w:hAnsiTheme="minorHAnsi"/>
          <w:color w:val="FF0000"/>
          <w:sz w:val="18"/>
          <w:szCs w:val="18"/>
          <w:bdr w:val="none" w:sz="0" w:space="0" w:color="auto" w:frame="1"/>
        </w:rPr>
        <w:t>the type of network link</w:t>
      </w:r>
      <w:r w:rsidRPr="00D573F7">
        <w:rPr>
          <w:rStyle w:val="apple-converted-space"/>
          <w:rFonts w:asciiTheme="minorHAnsi" w:hAnsiTheme="minorHAnsi"/>
          <w:b/>
          <w:bCs/>
          <w:color w:val="FF0000"/>
          <w:sz w:val="18"/>
          <w:szCs w:val="18"/>
          <w:bdr w:val="none" w:sz="0" w:space="0" w:color="auto" w:frame="1"/>
        </w:rPr>
        <w:t> </w:t>
      </w:r>
      <w:r w:rsidRPr="00D573F7">
        <w:rPr>
          <w:rFonts w:asciiTheme="minorHAnsi" w:hAnsiTheme="minorHAnsi"/>
          <w:color w:val="444444"/>
          <w:sz w:val="18"/>
          <w:szCs w:val="18"/>
        </w:rPr>
        <w:br/>
      </w:r>
      <w:r w:rsidRPr="00D573F7">
        <w:rPr>
          <w:rStyle w:val="Siln"/>
          <w:rFonts w:asciiTheme="minorHAnsi" w:hAnsiTheme="minorHAnsi"/>
          <w:color w:val="FF0000"/>
          <w:sz w:val="18"/>
          <w:szCs w:val="18"/>
          <w:bdr w:val="none" w:sz="0" w:space="0" w:color="auto" w:frame="1"/>
        </w:rPr>
        <w:t>the link router interface IP address and subnet mask</w:t>
      </w:r>
      <w:r w:rsidRPr="00D573F7">
        <w:rPr>
          <w:rFonts w:asciiTheme="minorHAnsi" w:hAnsiTheme="minorHAnsi"/>
          <w:color w:val="444444"/>
          <w:sz w:val="18"/>
          <w:szCs w:val="18"/>
        </w:rPr>
        <w:br/>
      </w:r>
    </w:p>
    <w:p w:rsidR="001B1B10" w:rsidRPr="00D573F7" w:rsidRDefault="001B1B10" w:rsidP="001B1B10">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30. Which three requirements are necessary for two OSPFv2 routers to form an adjacency? (Choose three.)</w:t>
      </w:r>
    </w:p>
    <w:p w:rsidR="001B1B10" w:rsidRPr="00D573F7" w:rsidRDefault="001B1B10" w:rsidP="001B1B10">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rPr>
        <w:t>The link interface subnet masks must match.</w:t>
      </w:r>
      <w:r w:rsidRPr="00D573F7">
        <w:rPr>
          <w:rStyle w:val="apple-converted-space"/>
          <w:rFonts w:asciiTheme="minorHAnsi" w:hAnsiTheme="minorHAnsi"/>
          <w:b/>
          <w:bCs/>
          <w:color w:val="FF0000"/>
          <w:sz w:val="18"/>
          <w:szCs w:val="18"/>
          <w:bdr w:val="none" w:sz="0" w:space="0" w:color="auto" w:frame="1"/>
        </w:rPr>
        <w:t> </w:t>
      </w:r>
      <w:r w:rsidRPr="00D573F7">
        <w:rPr>
          <w:rFonts w:asciiTheme="minorHAnsi" w:hAnsiTheme="minorHAnsi"/>
          <w:color w:val="444444"/>
          <w:sz w:val="18"/>
          <w:szCs w:val="18"/>
        </w:rPr>
        <w:br/>
      </w:r>
      <w:r w:rsidRPr="00D573F7">
        <w:rPr>
          <w:rStyle w:val="Siln"/>
          <w:rFonts w:asciiTheme="minorHAnsi" w:hAnsiTheme="minorHAnsi"/>
          <w:color w:val="FF0000"/>
          <w:sz w:val="18"/>
          <w:szCs w:val="18"/>
          <w:bdr w:val="none" w:sz="0" w:space="0" w:color="auto" w:frame="1"/>
        </w:rPr>
        <w:t>The two routers must include the inter-router link network in an OSPFv2 network command.</w:t>
      </w:r>
      <w:r w:rsidRPr="00D573F7">
        <w:rPr>
          <w:rStyle w:val="apple-converted-space"/>
          <w:rFonts w:asciiTheme="minorHAnsi" w:hAnsiTheme="minorHAnsi"/>
          <w:b/>
          <w:bCs/>
          <w:color w:val="FF0000"/>
          <w:sz w:val="18"/>
          <w:szCs w:val="18"/>
          <w:bdr w:val="none" w:sz="0" w:space="0" w:color="auto" w:frame="1"/>
        </w:rPr>
        <w:t> </w:t>
      </w:r>
      <w:r w:rsidRPr="00D573F7">
        <w:rPr>
          <w:rFonts w:asciiTheme="minorHAnsi" w:hAnsiTheme="minorHAnsi"/>
          <w:color w:val="444444"/>
          <w:sz w:val="18"/>
          <w:szCs w:val="18"/>
        </w:rPr>
        <w:br/>
      </w:r>
      <w:r w:rsidRPr="00D573F7">
        <w:rPr>
          <w:rStyle w:val="Siln"/>
          <w:rFonts w:asciiTheme="minorHAnsi" w:hAnsiTheme="minorHAnsi"/>
          <w:color w:val="FF0000"/>
          <w:sz w:val="18"/>
          <w:szCs w:val="18"/>
          <w:bdr w:val="none" w:sz="0" w:space="0" w:color="auto" w:frame="1"/>
        </w:rPr>
        <w:t>The OSPF hello or dead timers on each router must match.</w:t>
      </w:r>
      <w:r w:rsidRPr="00D573F7">
        <w:rPr>
          <w:rStyle w:val="apple-converted-space"/>
          <w:rFonts w:asciiTheme="minorHAnsi" w:hAnsiTheme="minorHAnsi"/>
          <w:b/>
          <w:bCs/>
          <w:color w:val="FF0000"/>
          <w:sz w:val="18"/>
          <w:szCs w:val="18"/>
          <w:bdr w:val="none" w:sz="0" w:space="0" w:color="auto" w:frame="1"/>
        </w:rPr>
        <w:t> </w:t>
      </w:r>
    </w:p>
    <w:p w:rsidR="001B1B10" w:rsidRPr="00D573F7" w:rsidRDefault="001B1B10" w:rsidP="001B1B10">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p>
    <w:p w:rsidR="001B1B10" w:rsidRPr="00D573F7" w:rsidRDefault="001B1B10" w:rsidP="001B1B10">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44. Which three values or sets of values are included when creating an extended access control list entry? (Choose three.)</w:t>
      </w:r>
    </w:p>
    <w:p w:rsidR="001B1B10" w:rsidRPr="00D573F7" w:rsidRDefault="001B1B10" w:rsidP="001B1B10">
      <w:pPr>
        <w:pStyle w:val="Normlnywebov"/>
        <w:shd w:val="clear" w:color="auto" w:fill="FFFFFF"/>
        <w:spacing w:before="0" w:beforeAutospacing="0" w:after="0" w:afterAutospacing="0" w:line="276" w:lineRule="atLeast"/>
        <w:textAlignment w:val="baseline"/>
        <w:rPr>
          <w:rStyle w:val="Siln"/>
          <w:rFonts w:asciiTheme="minorHAnsi" w:hAnsiTheme="minorHAnsi"/>
          <w:color w:val="FF0000"/>
          <w:sz w:val="18"/>
          <w:szCs w:val="18"/>
          <w:bdr w:val="none" w:sz="0" w:space="0" w:color="auto" w:frame="1"/>
        </w:rPr>
      </w:pPr>
      <w:r w:rsidRPr="00D573F7">
        <w:rPr>
          <w:rStyle w:val="Siln"/>
          <w:rFonts w:asciiTheme="minorHAnsi" w:hAnsiTheme="minorHAnsi"/>
          <w:color w:val="FF0000"/>
          <w:sz w:val="18"/>
          <w:szCs w:val="18"/>
          <w:bdr w:val="none" w:sz="0" w:space="0" w:color="auto" w:frame="1"/>
        </w:rPr>
        <w:t>access list number between 100 and 199</w:t>
      </w:r>
      <w:r w:rsidRPr="00D573F7">
        <w:rPr>
          <w:rStyle w:val="apple-converted-space"/>
          <w:rFonts w:asciiTheme="minorHAnsi" w:hAnsiTheme="minorHAnsi"/>
          <w:b/>
          <w:bCs/>
          <w:color w:val="FF0000"/>
          <w:sz w:val="18"/>
          <w:szCs w:val="18"/>
          <w:bdr w:val="none" w:sz="0" w:space="0" w:color="auto" w:frame="1"/>
        </w:rPr>
        <w:t> </w:t>
      </w:r>
      <w:r w:rsidRPr="00D573F7">
        <w:rPr>
          <w:rFonts w:asciiTheme="minorHAnsi" w:hAnsiTheme="minorHAnsi"/>
          <w:color w:val="444444"/>
          <w:sz w:val="18"/>
          <w:szCs w:val="18"/>
        </w:rPr>
        <w:br/>
      </w:r>
      <w:r w:rsidRPr="00D573F7">
        <w:rPr>
          <w:rStyle w:val="Siln"/>
          <w:rFonts w:asciiTheme="minorHAnsi" w:hAnsiTheme="minorHAnsi"/>
          <w:color w:val="FF0000"/>
          <w:sz w:val="18"/>
          <w:szCs w:val="18"/>
          <w:bdr w:val="none" w:sz="0" w:space="0" w:color="auto" w:frame="1"/>
        </w:rPr>
        <w:t>source address and wildcard mask</w:t>
      </w:r>
      <w:r w:rsidRPr="00D573F7">
        <w:rPr>
          <w:rStyle w:val="apple-converted-space"/>
          <w:rFonts w:asciiTheme="minorHAnsi" w:hAnsiTheme="minorHAnsi"/>
          <w:b/>
          <w:bCs/>
          <w:color w:val="FF0000"/>
          <w:sz w:val="18"/>
          <w:szCs w:val="18"/>
          <w:bdr w:val="none" w:sz="0" w:space="0" w:color="auto" w:frame="1"/>
        </w:rPr>
        <w:t> </w:t>
      </w:r>
      <w:r w:rsidRPr="00D573F7">
        <w:rPr>
          <w:rFonts w:asciiTheme="minorHAnsi" w:hAnsiTheme="minorHAnsi"/>
          <w:color w:val="444444"/>
          <w:sz w:val="18"/>
          <w:szCs w:val="18"/>
        </w:rPr>
        <w:br/>
      </w:r>
      <w:r w:rsidRPr="00D573F7">
        <w:rPr>
          <w:rStyle w:val="Siln"/>
          <w:rFonts w:asciiTheme="minorHAnsi" w:hAnsiTheme="minorHAnsi"/>
          <w:color w:val="FF0000"/>
          <w:sz w:val="18"/>
          <w:szCs w:val="18"/>
          <w:bdr w:val="none" w:sz="0" w:space="0" w:color="auto" w:frame="1"/>
        </w:rPr>
        <w:t>destination address and wildcard mask</w:t>
      </w:r>
    </w:p>
    <w:p w:rsidR="001B1B10" w:rsidRPr="00D573F7" w:rsidRDefault="001B1B10" w:rsidP="001B1B10">
      <w:pPr>
        <w:pStyle w:val="Normlnywebov"/>
        <w:shd w:val="clear" w:color="auto" w:fill="FFFFFF"/>
        <w:spacing w:before="0" w:beforeAutospacing="0" w:after="0" w:afterAutospacing="0" w:line="276" w:lineRule="atLeast"/>
        <w:textAlignment w:val="baseline"/>
        <w:rPr>
          <w:rStyle w:val="Siln"/>
          <w:rFonts w:asciiTheme="minorHAnsi" w:hAnsiTheme="minorHAnsi"/>
          <w:color w:val="FF0000"/>
          <w:sz w:val="18"/>
          <w:szCs w:val="18"/>
          <w:bdr w:val="none" w:sz="0" w:space="0" w:color="auto" w:frame="1"/>
        </w:rPr>
      </w:pPr>
    </w:p>
    <w:p w:rsidR="001B1B10" w:rsidRPr="00D573F7" w:rsidRDefault="001B1B10" w:rsidP="001B1B10">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54. Which two commands can be used to verify the content and placement of access control lists? (Choose two.)</w:t>
      </w:r>
    </w:p>
    <w:p w:rsidR="001B1B10" w:rsidRPr="00D573F7" w:rsidRDefault="001B1B10" w:rsidP="001B1B10">
      <w:pPr>
        <w:pStyle w:val="Normlnywebov"/>
        <w:shd w:val="clear" w:color="auto" w:fill="FFFFFF"/>
        <w:spacing w:before="0" w:beforeAutospacing="0" w:after="0" w:afterAutospacing="0" w:line="276" w:lineRule="atLeast"/>
        <w:textAlignment w:val="baseline"/>
        <w:rPr>
          <w:rStyle w:val="Siln"/>
          <w:rFonts w:asciiTheme="minorHAnsi" w:hAnsiTheme="minorHAnsi"/>
          <w:color w:val="FF0000"/>
          <w:sz w:val="18"/>
          <w:szCs w:val="18"/>
          <w:bdr w:val="none" w:sz="0" w:space="0" w:color="auto" w:frame="1"/>
        </w:rPr>
      </w:pPr>
      <w:r w:rsidRPr="00D573F7">
        <w:rPr>
          <w:rStyle w:val="Siln"/>
          <w:rFonts w:asciiTheme="minorHAnsi" w:hAnsiTheme="minorHAnsi"/>
          <w:color w:val="FF0000"/>
          <w:sz w:val="18"/>
          <w:szCs w:val="18"/>
          <w:bdr w:val="none" w:sz="0" w:space="0" w:color="auto" w:frame="1"/>
        </w:rPr>
        <w:t>show access-lists</w:t>
      </w:r>
      <w:r w:rsidRPr="00D573F7">
        <w:rPr>
          <w:rFonts w:asciiTheme="minorHAnsi" w:hAnsiTheme="minorHAnsi"/>
          <w:color w:val="444444"/>
          <w:sz w:val="18"/>
          <w:szCs w:val="18"/>
        </w:rPr>
        <w:br/>
      </w:r>
      <w:r w:rsidRPr="00D573F7">
        <w:rPr>
          <w:rStyle w:val="Siln"/>
          <w:rFonts w:asciiTheme="minorHAnsi" w:hAnsiTheme="minorHAnsi"/>
          <w:color w:val="FF0000"/>
          <w:sz w:val="18"/>
          <w:szCs w:val="18"/>
          <w:bdr w:val="none" w:sz="0" w:space="0" w:color="auto" w:frame="1"/>
        </w:rPr>
        <w:t>show running-config</w:t>
      </w:r>
    </w:p>
    <w:p w:rsidR="001B1B10" w:rsidRPr="00D573F7" w:rsidRDefault="001B1B10" w:rsidP="001B1B10">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p>
    <w:p w:rsidR="001B1B10" w:rsidRPr="00D573F7" w:rsidRDefault="001B1B10" w:rsidP="001B1B10">
      <w:pPr>
        <w:rPr>
          <w:rFonts w:cs="Arial"/>
          <w:color w:val="333333"/>
          <w:sz w:val="18"/>
          <w:szCs w:val="18"/>
          <w:shd w:val="clear" w:color="auto" w:fill="FFFFFF"/>
        </w:rPr>
      </w:pPr>
      <w:r w:rsidRPr="00D573F7">
        <w:rPr>
          <w:rFonts w:cs="Arial"/>
          <w:color w:val="333333"/>
          <w:sz w:val="18"/>
          <w:szCs w:val="18"/>
          <w:shd w:val="clear" w:color="auto" w:fill="FFFFFF"/>
        </w:rPr>
        <w:t>1. Which two commands should be implemented to return a Cisco 3560 trunk port to its default configuration? (Choose two.)</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S1(config-if)# no switchport trunk native vlan</w:t>
      </w:r>
      <w:r w:rsidRPr="00D573F7">
        <w:rPr>
          <w:rStyle w:val="apple-converted-space"/>
          <w:rFonts w:cs="Arial"/>
          <w:b/>
          <w:bCs/>
          <w:color w:val="FF0000"/>
          <w:sz w:val="18"/>
          <w:szCs w:val="18"/>
          <w:bdr w:val="none" w:sz="0" w:space="0" w:color="auto" w:frame="1"/>
          <w:shd w:val="clear" w:color="auto" w:fill="FFFFFF"/>
        </w:rPr>
        <w:t> </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S1(config-if)# no switchport trunk allowed vlan</w:t>
      </w:r>
      <w:r w:rsidRPr="00D573F7">
        <w:rPr>
          <w:rStyle w:val="apple-converted-space"/>
          <w:rFonts w:cs="Arial"/>
          <w:b/>
          <w:bCs/>
          <w:color w:val="FF0000"/>
          <w:sz w:val="18"/>
          <w:szCs w:val="18"/>
          <w:bdr w:val="none" w:sz="0" w:space="0" w:color="auto" w:frame="1"/>
          <w:shd w:val="clear" w:color="auto" w:fill="FFFFFF"/>
        </w:rPr>
        <w:t> </w:t>
      </w:r>
    </w:p>
    <w:p w:rsidR="001B1B10" w:rsidRPr="00D573F7" w:rsidRDefault="001B1B10" w:rsidP="001B1B10">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18.</w:t>
      </w:r>
      <w:r w:rsidRPr="00D573F7">
        <w:rPr>
          <w:rFonts w:asciiTheme="minorHAnsi" w:hAnsiTheme="minorHAnsi"/>
          <w:color w:val="444444"/>
          <w:sz w:val="18"/>
          <w:szCs w:val="18"/>
        </w:rPr>
        <w:br/>
        <w:t>Which two factors are important when deciding which interior gateway routing protocol to use? (Choose two.)</w:t>
      </w:r>
    </w:p>
    <w:p w:rsidR="001B1B10" w:rsidRPr="00D573F7" w:rsidRDefault="001B1B10" w:rsidP="001B1B10">
      <w:pPr>
        <w:pStyle w:val="Normlnywebov"/>
        <w:shd w:val="clear" w:color="auto" w:fill="FFFFFF"/>
        <w:spacing w:before="0" w:beforeAutospacing="0" w:after="230" w:afterAutospacing="0" w:line="276" w:lineRule="atLeast"/>
        <w:contextualSpacing/>
        <w:jc w:val="both"/>
        <w:textAlignment w:val="baseline"/>
        <w:rPr>
          <w:rStyle w:val="Siln"/>
          <w:rFonts w:asciiTheme="minorHAnsi" w:hAnsiTheme="minorHAnsi"/>
          <w:color w:val="FF0000"/>
          <w:sz w:val="18"/>
          <w:szCs w:val="18"/>
          <w:bdr w:val="none" w:sz="0" w:space="0" w:color="auto" w:frame="1"/>
          <w:shd w:val="clear" w:color="auto" w:fill="FFFFFF"/>
        </w:rPr>
      </w:pPr>
      <w:r w:rsidRPr="00D573F7">
        <w:rPr>
          <w:rStyle w:val="Siln"/>
          <w:rFonts w:asciiTheme="minorHAnsi" w:hAnsiTheme="minorHAnsi"/>
          <w:color w:val="FF0000"/>
          <w:sz w:val="18"/>
          <w:szCs w:val="18"/>
          <w:bdr w:val="none" w:sz="0" w:space="0" w:color="auto" w:frame="1"/>
          <w:shd w:val="clear" w:color="auto" w:fill="FFFFFF"/>
        </w:rPr>
        <w:t>speed of convergence</w:t>
      </w:r>
    </w:p>
    <w:p w:rsidR="001B1B10" w:rsidRPr="00D573F7" w:rsidRDefault="001B1B10" w:rsidP="001B1B10">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shd w:val="clear" w:color="auto" w:fill="FFFFFF"/>
        </w:rPr>
        <w:t>scalability</w:t>
      </w:r>
      <w:r w:rsidRPr="00D573F7">
        <w:rPr>
          <w:rStyle w:val="apple-converted-space"/>
          <w:rFonts w:asciiTheme="minorHAnsi" w:hAnsiTheme="minorHAnsi"/>
          <w:b/>
          <w:bCs/>
          <w:color w:val="FF0000"/>
          <w:sz w:val="18"/>
          <w:szCs w:val="18"/>
          <w:bdr w:val="none" w:sz="0" w:space="0" w:color="auto" w:frame="1"/>
          <w:shd w:val="clear" w:color="auto" w:fill="FFFFFF"/>
        </w:rPr>
        <w:t> </w:t>
      </w:r>
    </w:p>
    <w:p w:rsidR="001B1B10" w:rsidRPr="00D573F7" w:rsidRDefault="001B1B10" w:rsidP="001B1B10">
      <w:pPr>
        <w:rPr>
          <w:rFonts w:cs="Arial"/>
          <w:color w:val="333333"/>
          <w:sz w:val="18"/>
          <w:szCs w:val="18"/>
          <w:shd w:val="clear" w:color="auto" w:fill="FFFFFF"/>
        </w:rPr>
      </w:pPr>
    </w:p>
    <w:p w:rsidR="001B1B10" w:rsidRPr="00D573F7" w:rsidRDefault="001B1B10" w:rsidP="001B1B10">
      <w:pPr>
        <w:pStyle w:val="Normlnywebov"/>
        <w:shd w:val="clear" w:color="auto" w:fill="FFFFFF"/>
        <w:spacing w:before="0" w:beforeAutospacing="0" w:after="276" w:afterAutospacing="0" w:line="280" w:lineRule="atLeast"/>
        <w:contextualSpacing/>
        <w:textAlignment w:val="baseline"/>
        <w:rPr>
          <w:rFonts w:asciiTheme="minorHAnsi" w:hAnsiTheme="minorHAnsi" w:cs="Arial"/>
          <w:color w:val="333333"/>
          <w:sz w:val="18"/>
          <w:szCs w:val="18"/>
        </w:rPr>
      </w:pPr>
      <w:r w:rsidRPr="00D573F7">
        <w:rPr>
          <w:rFonts w:asciiTheme="minorHAnsi" w:hAnsiTheme="minorHAnsi" w:cs="Arial"/>
          <w:color w:val="333333"/>
          <w:sz w:val="18"/>
          <w:szCs w:val="18"/>
        </w:rPr>
        <w:t>39. Which two characteristics describe the native VLAN? (Choose two.)</w:t>
      </w:r>
    </w:p>
    <w:p w:rsidR="001B1B10" w:rsidRPr="00D573F7" w:rsidRDefault="001B1B10" w:rsidP="001B1B10">
      <w:pPr>
        <w:pStyle w:val="Normlnywebov"/>
        <w:shd w:val="clear" w:color="auto" w:fill="FFFFFF"/>
        <w:spacing w:before="0" w:beforeAutospacing="0" w:after="0" w:afterAutospacing="0" w:line="280" w:lineRule="atLeast"/>
        <w:textAlignment w:val="baseline"/>
        <w:rPr>
          <w:rFonts w:asciiTheme="minorHAnsi" w:hAnsiTheme="minorHAnsi" w:cs="Arial"/>
          <w:color w:val="333333"/>
          <w:sz w:val="18"/>
          <w:szCs w:val="18"/>
        </w:rPr>
      </w:pPr>
      <w:r w:rsidRPr="00D573F7">
        <w:rPr>
          <w:rStyle w:val="Siln"/>
          <w:rFonts w:asciiTheme="minorHAnsi" w:hAnsiTheme="minorHAnsi" w:cs="Arial"/>
          <w:color w:val="FF0000"/>
          <w:sz w:val="18"/>
          <w:szCs w:val="18"/>
          <w:bdr w:val="none" w:sz="0" w:space="0" w:color="auto" w:frame="1"/>
        </w:rPr>
        <w:t>The native VLAN traffic will be untagged across the trunk link.</w:t>
      </w:r>
      <w:r w:rsidRPr="00D573F7">
        <w:rPr>
          <w:rFonts w:asciiTheme="minorHAnsi" w:hAnsiTheme="minorHAnsi" w:cs="Arial"/>
          <w:color w:val="333333"/>
          <w:sz w:val="18"/>
          <w:szCs w:val="18"/>
        </w:rPr>
        <w:br/>
      </w:r>
      <w:r w:rsidRPr="00D573F7">
        <w:rPr>
          <w:rStyle w:val="Siln"/>
          <w:rFonts w:asciiTheme="minorHAnsi" w:hAnsiTheme="minorHAnsi" w:cs="Arial"/>
          <w:color w:val="FF0000"/>
          <w:sz w:val="18"/>
          <w:szCs w:val="18"/>
          <w:bdr w:val="none" w:sz="0" w:space="0" w:color="auto" w:frame="1"/>
        </w:rPr>
        <w:t>The native VLAN provides a common identifier to both ends of a trunk.</w:t>
      </w:r>
    </w:p>
    <w:p w:rsidR="001B1B10" w:rsidRPr="00D573F7" w:rsidRDefault="001B1B10" w:rsidP="001B1B10">
      <w:pPr>
        <w:rPr>
          <w:rFonts w:cs="Arial"/>
          <w:color w:val="333333"/>
          <w:sz w:val="18"/>
          <w:szCs w:val="18"/>
          <w:shd w:val="clear" w:color="auto" w:fill="FFFFFF"/>
        </w:rPr>
      </w:pPr>
    </w:p>
    <w:p w:rsidR="001B1B10" w:rsidRPr="00D573F7" w:rsidRDefault="001B1B10" w:rsidP="001B1B10">
      <w:pPr>
        <w:rPr>
          <w:rFonts w:cs="Arial"/>
          <w:color w:val="333333"/>
          <w:sz w:val="18"/>
          <w:szCs w:val="18"/>
          <w:shd w:val="clear" w:color="auto" w:fill="FFFFFF"/>
        </w:rPr>
      </w:pPr>
      <w:r w:rsidRPr="00D573F7">
        <w:rPr>
          <w:rFonts w:cs="Arial"/>
          <w:color w:val="333333"/>
          <w:sz w:val="18"/>
          <w:szCs w:val="18"/>
          <w:shd w:val="clear" w:color="auto" w:fill="FFFFFF"/>
        </w:rPr>
        <w:t>11. Which two methods can be used to provide secure management access to a Cisco switch? (Choose two.)</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Configure SSH for remote management.</w:t>
      </w:r>
      <w:r w:rsidRPr="00D573F7">
        <w:rPr>
          <w:rFonts w:cs="Arial"/>
          <w:b/>
          <w:bCs/>
          <w:color w:val="FF0000"/>
          <w:sz w:val="18"/>
          <w:szCs w:val="18"/>
          <w:bdr w:val="none" w:sz="0" w:space="0" w:color="auto" w:frame="1"/>
          <w:shd w:val="clear" w:color="auto" w:fill="FFFFFF"/>
        </w:rPr>
        <w:br/>
      </w:r>
      <w:r w:rsidRPr="00D573F7">
        <w:rPr>
          <w:rStyle w:val="Siln"/>
          <w:rFonts w:cs="Arial"/>
          <w:color w:val="FF0000"/>
          <w:sz w:val="18"/>
          <w:szCs w:val="18"/>
          <w:bdr w:val="none" w:sz="0" w:space="0" w:color="auto" w:frame="1"/>
          <w:shd w:val="clear" w:color="auto" w:fill="FFFFFF"/>
        </w:rPr>
        <w:t>Configure specific ports for management traffic on a specific VLAN.</w:t>
      </w:r>
      <w:r w:rsidRPr="00D573F7">
        <w:rPr>
          <w:rFonts w:cs="Arial"/>
          <w:color w:val="333333"/>
          <w:sz w:val="18"/>
          <w:szCs w:val="18"/>
        </w:rPr>
        <w:br/>
      </w:r>
    </w:p>
    <w:p w:rsidR="001B1B10" w:rsidRPr="00D573F7" w:rsidRDefault="001B1B10" w:rsidP="001B1B10">
      <w:pPr>
        <w:rPr>
          <w:rFonts w:cs="Arial"/>
          <w:color w:val="333333"/>
          <w:sz w:val="18"/>
          <w:szCs w:val="18"/>
          <w:shd w:val="clear" w:color="auto" w:fill="FFFFFF"/>
        </w:rPr>
      </w:pPr>
      <w:r w:rsidRPr="00D573F7">
        <w:rPr>
          <w:color w:val="444444"/>
          <w:sz w:val="18"/>
          <w:szCs w:val="18"/>
          <w:shd w:val="clear" w:color="auto" w:fill="FFFFFF"/>
        </w:rPr>
        <w:t>14.</w:t>
      </w:r>
      <w:r w:rsidRPr="00D573F7">
        <w:rPr>
          <w:color w:val="444444"/>
          <w:sz w:val="18"/>
          <w:szCs w:val="18"/>
        </w:rPr>
        <w:t xml:space="preserve"> </w:t>
      </w:r>
      <w:r w:rsidRPr="00D573F7">
        <w:rPr>
          <w:color w:val="444444"/>
          <w:sz w:val="18"/>
          <w:szCs w:val="18"/>
          <w:shd w:val="clear" w:color="auto" w:fill="FFFFFF"/>
        </w:rPr>
        <w:t>Which two packet filters could a network administrator use on an IPv4 extended ACL? (Choose two.)</w:t>
      </w:r>
      <w:r w:rsidRPr="00D573F7">
        <w:rPr>
          <w:color w:val="444444"/>
          <w:sz w:val="18"/>
          <w:szCs w:val="18"/>
        </w:rPr>
        <w:br/>
      </w:r>
      <w:r w:rsidRPr="00D573F7">
        <w:rPr>
          <w:rStyle w:val="Siln"/>
          <w:color w:val="FF0000"/>
          <w:sz w:val="18"/>
          <w:szCs w:val="18"/>
          <w:bdr w:val="none" w:sz="0" w:space="0" w:color="auto" w:frame="1"/>
          <w:shd w:val="clear" w:color="auto" w:fill="FFFFFF"/>
        </w:rPr>
        <w:t>ICMP message type</w:t>
      </w:r>
      <w:r w:rsidRPr="00D573F7">
        <w:rPr>
          <w:b/>
          <w:bCs/>
          <w:color w:val="FF0000"/>
          <w:sz w:val="18"/>
          <w:szCs w:val="18"/>
          <w:bdr w:val="none" w:sz="0" w:space="0" w:color="auto" w:frame="1"/>
          <w:shd w:val="clear" w:color="auto" w:fill="FFFFFF"/>
        </w:rPr>
        <w:br/>
      </w:r>
      <w:r w:rsidRPr="00D573F7">
        <w:rPr>
          <w:rStyle w:val="Siln"/>
          <w:color w:val="FF0000"/>
          <w:sz w:val="18"/>
          <w:szCs w:val="18"/>
          <w:bdr w:val="none" w:sz="0" w:space="0" w:color="auto" w:frame="1"/>
          <w:shd w:val="clear" w:color="auto" w:fill="FFFFFF"/>
        </w:rPr>
        <w:t>destination UDP port number</w:t>
      </w:r>
      <w:r w:rsidRPr="00D573F7">
        <w:rPr>
          <w:rStyle w:val="apple-converted-space"/>
          <w:b/>
          <w:bCs/>
          <w:color w:val="FF0000"/>
          <w:sz w:val="18"/>
          <w:szCs w:val="18"/>
          <w:bdr w:val="none" w:sz="0" w:space="0" w:color="auto" w:frame="1"/>
          <w:shd w:val="clear" w:color="auto" w:fill="FFFFFF"/>
        </w:rPr>
        <w:t> </w:t>
      </w:r>
    </w:p>
    <w:p w:rsidR="001B1B10" w:rsidRPr="00D573F7" w:rsidRDefault="001B1B10" w:rsidP="001B1B10">
      <w:pPr>
        <w:rPr>
          <w:rFonts w:cs="Arial"/>
          <w:color w:val="333333"/>
          <w:sz w:val="18"/>
          <w:szCs w:val="18"/>
          <w:shd w:val="clear" w:color="auto" w:fill="FFFFFF"/>
        </w:rPr>
      </w:pPr>
      <w:r w:rsidRPr="00D573F7">
        <w:rPr>
          <w:rFonts w:cs="Arial"/>
          <w:color w:val="333333"/>
          <w:sz w:val="18"/>
          <w:szCs w:val="18"/>
          <w:shd w:val="clear" w:color="auto" w:fill="FFFFFF"/>
        </w:rPr>
        <w:t>16. Which two protocols function at the internet layer? (Choose two.)</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ICMP</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IP</w:t>
      </w:r>
    </w:p>
    <w:p w:rsidR="001B1B10" w:rsidRPr="00D573F7" w:rsidRDefault="001B1B10" w:rsidP="001B1B10">
      <w:pPr>
        <w:rPr>
          <w:rFonts w:cs="Arial"/>
          <w:color w:val="333333"/>
          <w:sz w:val="18"/>
          <w:szCs w:val="18"/>
          <w:shd w:val="clear" w:color="auto" w:fill="FFFFFF"/>
        </w:rPr>
      </w:pPr>
      <w:r w:rsidRPr="00D573F7">
        <w:rPr>
          <w:rFonts w:cs="Arial"/>
          <w:color w:val="333333"/>
          <w:sz w:val="18"/>
          <w:szCs w:val="18"/>
          <w:shd w:val="clear" w:color="auto" w:fill="FFFFFF"/>
        </w:rPr>
        <w:t>8. Which two statements are true about half-duplex and full-duplex communications? (Choose two.)</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Full duplex offers 100 percent potential use of the bandwidth.</w:t>
      </w:r>
      <w:r w:rsidRPr="00D573F7">
        <w:rPr>
          <w:rFonts w:cs="Arial"/>
          <w:b/>
          <w:bCs/>
          <w:color w:val="FF0000"/>
          <w:sz w:val="18"/>
          <w:szCs w:val="18"/>
          <w:bdr w:val="none" w:sz="0" w:space="0" w:color="auto" w:frame="1"/>
          <w:shd w:val="clear" w:color="auto" w:fill="FFFFFF"/>
        </w:rPr>
        <w:br/>
      </w:r>
      <w:r w:rsidRPr="00D573F7">
        <w:rPr>
          <w:rStyle w:val="Siln"/>
          <w:rFonts w:cs="Arial"/>
          <w:color w:val="FF0000"/>
          <w:sz w:val="18"/>
          <w:szCs w:val="18"/>
          <w:bdr w:val="none" w:sz="0" w:space="0" w:color="auto" w:frame="1"/>
          <w:shd w:val="clear" w:color="auto" w:fill="FFFFFF"/>
        </w:rPr>
        <w:t>Full duplex allows both ends to transmit and receive simultaneously.</w:t>
      </w:r>
      <w:r w:rsidRPr="00D573F7">
        <w:rPr>
          <w:rFonts w:cs="Arial"/>
          <w:color w:val="333333"/>
          <w:sz w:val="18"/>
          <w:szCs w:val="18"/>
        </w:rPr>
        <w:br/>
      </w:r>
    </w:p>
    <w:p w:rsidR="001B1B10" w:rsidRPr="00D573F7" w:rsidRDefault="001B1B10" w:rsidP="001B1B10">
      <w:pPr>
        <w:rPr>
          <w:rFonts w:cs="Arial"/>
          <w:color w:val="333333"/>
          <w:sz w:val="18"/>
          <w:szCs w:val="18"/>
          <w:shd w:val="clear" w:color="auto" w:fill="FFFFFF"/>
        </w:rPr>
      </w:pPr>
      <w:r w:rsidRPr="00D573F7">
        <w:rPr>
          <w:rFonts w:cs="Arial"/>
          <w:color w:val="333333"/>
          <w:sz w:val="18"/>
          <w:szCs w:val="18"/>
          <w:shd w:val="clear" w:color="auto" w:fill="FFFFFF"/>
        </w:rPr>
        <w:t>15. Which two statements describe the characteristics of fiber-optic cabling? (Choose two.)</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Fiber-optic cabling does not conduct electricity.</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Fiber-optic cabling is primarily used as backbone cabling.</w:t>
      </w:r>
    </w:p>
    <w:p w:rsidR="001B1B10" w:rsidRPr="00D573F7" w:rsidRDefault="001B1B10" w:rsidP="001B1B10">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21. Which two statements are characteristics of routed ports on a multilayer switch? (Choose two.)</w:t>
      </w:r>
    </w:p>
    <w:p w:rsidR="001B1B10" w:rsidRPr="00D573F7" w:rsidRDefault="001B1B10" w:rsidP="001B1B10">
      <w:pPr>
        <w:pStyle w:val="Normlnywebov"/>
        <w:shd w:val="clear" w:color="auto" w:fill="FFFFFF"/>
        <w:spacing w:before="0" w:beforeAutospacing="0" w:after="230" w:afterAutospacing="0" w:line="276" w:lineRule="atLeast"/>
        <w:textAlignment w:val="baseline"/>
        <w:rPr>
          <w:rStyle w:val="Siln"/>
          <w:rFonts w:asciiTheme="minorHAnsi" w:hAnsiTheme="minorHAnsi"/>
          <w:color w:val="FF0000"/>
          <w:sz w:val="18"/>
          <w:szCs w:val="18"/>
          <w:bdr w:val="none" w:sz="0" w:space="0" w:color="auto" w:frame="1"/>
          <w:shd w:val="clear" w:color="auto" w:fill="FFFFFF"/>
        </w:rPr>
      </w:pPr>
      <w:r w:rsidRPr="00D573F7">
        <w:rPr>
          <w:rStyle w:val="Siln"/>
          <w:rFonts w:asciiTheme="minorHAnsi" w:hAnsiTheme="minorHAnsi"/>
          <w:color w:val="FF0000"/>
          <w:sz w:val="18"/>
          <w:szCs w:val="18"/>
          <w:bdr w:val="none" w:sz="0" w:space="0" w:color="auto" w:frame="1"/>
          <w:shd w:val="clear" w:color="auto" w:fill="FFFFFF"/>
        </w:rPr>
        <w:t>They are used for point-to-multipoint links.</w:t>
      </w:r>
      <w:r w:rsidRPr="00D573F7">
        <w:rPr>
          <w:rFonts w:asciiTheme="minorHAnsi" w:hAnsiTheme="minorHAnsi"/>
          <w:b/>
          <w:bCs/>
          <w:color w:val="FF0000"/>
          <w:sz w:val="18"/>
          <w:szCs w:val="18"/>
          <w:bdr w:val="none" w:sz="0" w:space="0" w:color="auto" w:frame="1"/>
          <w:shd w:val="clear" w:color="auto" w:fill="FFFFFF"/>
        </w:rPr>
        <w:br/>
      </w:r>
      <w:r w:rsidRPr="00D573F7">
        <w:rPr>
          <w:rStyle w:val="Siln"/>
          <w:rFonts w:asciiTheme="minorHAnsi" w:hAnsiTheme="minorHAnsi"/>
          <w:color w:val="FF0000"/>
          <w:sz w:val="18"/>
          <w:szCs w:val="18"/>
          <w:bdr w:val="none" w:sz="0" w:space="0" w:color="auto" w:frame="1"/>
          <w:shd w:val="clear" w:color="auto" w:fill="FFFFFF"/>
        </w:rPr>
        <w:t>They are not associated with a particular VLAN.</w:t>
      </w:r>
    </w:p>
    <w:p w:rsidR="001B1B10" w:rsidRPr="00D573F7" w:rsidRDefault="001B1B10" w:rsidP="001B1B10">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55. Which type of traffic would most likely have problems when passing through a NAT device?</w:t>
      </w:r>
    </w:p>
    <w:p w:rsidR="001B1B10" w:rsidRPr="00D573F7" w:rsidRDefault="001B1B10" w:rsidP="001B1B10">
      <w:pPr>
        <w:pStyle w:val="Normlnywebov"/>
        <w:shd w:val="clear" w:color="auto" w:fill="FFFFFF"/>
        <w:spacing w:before="0" w:beforeAutospacing="0" w:after="0" w:afterAutospacing="0" w:line="276" w:lineRule="atLeast"/>
        <w:jc w:val="both"/>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rPr>
        <w:t>IPsec</w:t>
      </w:r>
      <w:r w:rsidRPr="00D573F7">
        <w:rPr>
          <w:rFonts w:asciiTheme="minorHAnsi" w:hAnsiTheme="minorHAnsi"/>
          <w:color w:val="444444"/>
          <w:sz w:val="18"/>
          <w:szCs w:val="18"/>
        </w:rPr>
        <w:br/>
      </w:r>
    </w:p>
    <w:p w:rsidR="001B1B10" w:rsidRPr="00D573F7" w:rsidRDefault="001B1B10" w:rsidP="001B1B10">
      <w:pPr>
        <w:pStyle w:val="Normlnywebov"/>
        <w:shd w:val="clear" w:color="auto" w:fill="FFFFFF"/>
        <w:spacing w:before="0" w:beforeAutospacing="0" w:after="276" w:afterAutospacing="0" w:line="280" w:lineRule="atLeast"/>
        <w:contextualSpacing/>
        <w:textAlignment w:val="baseline"/>
        <w:rPr>
          <w:rFonts w:asciiTheme="minorHAnsi" w:hAnsiTheme="minorHAnsi" w:cs="Arial"/>
          <w:color w:val="333333"/>
          <w:sz w:val="18"/>
          <w:szCs w:val="18"/>
        </w:rPr>
      </w:pPr>
      <w:r w:rsidRPr="00D573F7">
        <w:rPr>
          <w:rFonts w:asciiTheme="minorHAnsi" w:hAnsiTheme="minorHAnsi" w:cs="Arial"/>
          <w:color w:val="333333"/>
          <w:sz w:val="18"/>
          <w:szCs w:val="18"/>
        </w:rPr>
        <w:t>36. While analyzing log files, a network administrator notices reoccurring native VLAN mismatches. What is the effect of these reoccurring errors?</w:t>
      </w:r>
    </w:p>
    <w:p w:rsidR="001B1B10" w:rsidRPr="00D573F7" w:rsidRDefault="001B1B10" w:rsidP="001B1B10">
      <w:pPr>
        <w:pStyle w:val="Normlnywebov"/>
        <w:shd w:val="clear" w:color="auto" w:fill="FFFFFF"/>
        <w:spacing w:before="0" w:beforeAutospacing="0" w:after="0" w:afterAutospacing="0" w:line="280" w:lineRule="atLeast"/>
        <w:textAlignment w:val="baseline"/>
        <w:rPr>
          <w:rFonts w:asciiTheme="minorHAnsi" w:hAnsiTheme="minorHAnsi" w:cs="Arial"/>
          <w:color w:val="333333"/>
          <w:sz w:val="18"/>
          <w:szCs w:val="18"/>
        </w:rPr>
      </w:pPr>
      <w:r w:rsidRPr="00D573F7">
        <w:rPr>
          <w:rStyle w:val="Siln"/>
          <w:rFonts w:asciiTheme="minorHAnsi" w:hAnsiTheme="minorHAnsi" w:cs="Arial"/>
          <w:color w:val="FF0000"/>
          <w:sz w:val="18"/>
          <w:szCs w:val="18"/>
          <w:bdr w:val="none" w:sz="0" w:space="0" w:color="auto" w:frame="1"/>
        </w:rPr>
        <w:t>The control and management traffic on the error-occurring trunk port is being misdirected or dropped.</w:t>
      </w:r>
    </w:p>
    <w:p w:rsidR="001B1B10" w:rsidRPr="00D573F7" w:rsidRDefault="001B1B10" w:rsidP="001B1B10">
      <w:pPr>
        <w:rPr>
          <w:rFonts w:cs="Arial"/>
          <w:color w:val="333333"/>
          <w:sz w:val="18"/>
          <w:szCs w:val="18"/>
          <w:shd w:val="clear" w:color="auto" w:fill="FFFFFF"/>
        </w:rPr>
      </w:pPr>
    </w:p>
    <w:p w:rsidR="001B1B10" w:rsidRPr="00D573F7" w:rsidRDefault="001B1B10" w:rsidP="001B1B10">
      <w:pPr>
        <w:rPr>
          <w:rFonts w:cs="Arial"/>
          <w:color w:val="333333"/>
          <w:sz w:val="18"/>
          <w:szCs w:val="18"/>
          <w:shd w:val="clear" w:color="auto" w:fill="FFFFFF"/>
        </w:rPr>
      </w:pPr>
      <w:r w:rsidRPr="00D573F7">
        <w:rPr>
          <w:rFonts w:cs="Arial"/>
          <w:color w:val="333333"/>
          <w:sz w:val="18"/>
          <w:szCs w:val="18"/>
          <w:shd w:val="clear" w:color="auto" w:fill="FFFFFF"/>
        </w:rPr>
        <w:t>7. Why would an administrator use a network security auditing tool to flood the switch MAC address table with fictitious MAC addresses?</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to determine which ports are not correctly configured to prevent MAC address flooding</w:t>
      </w:r>
      <w:r w:rsidRPr="00D573F7">
        <w:rPr>
          <w:rFonts w:cs="Arial"/>
          <w:color w:val="333333"/>
          <w:sz w:val="18"/>
          <w:szCs w:val="18"/>
        </w:rPr>
        <w:br/>
      </w:r>
    </w:p>
    <w:p w:rsidR="001B1B10" w:rsidRPr="00D573F7" w:rsidRDefault="001B1B10" w:rsidP="001B1B10">
      <w:pPr>
        <w:shd w:val="clear" w:color="auto" w:fill="FFFFFF"/>
        <w:spacing w:after="0" w:line="200" w:lineRule="atLeast"/>
        <w:rPr>
          <w:rFonts w:ascii="Arial" w:eastAsia="Times New Roman" w:hAnsi="Arial" w:cs="Arial"/>
          <w:color w:val="000000"/>
          <w:sz w:val="18"/>
          <w:szCs w:val="18"/>
          <w:lang w:eastAsia="sk-SK"/>
        </w:rPr>
      </w:pPr>
      <w:r w:rsidRPr="00D573F7">
        <w:rPr>
          <w:rFonts w:ascii="Arial" w:eastAsia="Times New Roman" w:hAnsi="Arial" w:cs="Arial"/>
          <w:b/>
          <w:bCs/>
          <w:color w:val="000000"/>
          <w:sz w:val="18"/>
          <w:szCs w:val="18"/>
          <w:lang w:eastAsia="sk-SK"/>
        </w:rPr>
        <w:t>Which value represents the “trustworthiness” of a route and is used to determine which route to install into the routing table when there are multiple routes toward the same destination?</w:t>
      </w:r>
    </w:p>
    <w:p w:rsidR="001B1B10" w:rsidRPr="00D573F7" w:rsidRDefault="001B1B10" w:rsidP="001B1B10">
      <w:pPr>
        <w:shd w:val="clear" w:color="auto" w:fill="FFFFFF"/>
        <w:spacing w:after="0" w:line="200" w:lineRule="atLeast"/>
        <w:rPr>
          <w:rFonts w:ascii="Arial" w:eastAsia="Times New Roman" w:hAnsi="Arial" w:cs="Arial"/>
          <w:b/>
          <w:bCs/>
          <w:color w:val="3366FF"/>
          <w:sz w:val="18"/>
          <w:szCs w:val="18"/>
          <w:lang w:eastAsia="sk-SK"/>
        </w:rPr>
      </w:pPr>
      <w:r w:rsidRPr="00D573F7">
        <w:rPr>
          <w:rFonts w:ascii="Arial" w:eastAsia="Times New Roman" w:hAnsi="Arial" w:cs="Arial"/>
          <w:b/>
          <w:bCs/>
          <w:color w:val="3366FF"/>
          <w:sz w:val="18"/>
          <w:szCs w:val="18"/>
          <w:lang w:eastAsia="sk-SK"/>
        </w:rPr>
        <w:t>administrative distance*</w:t>
      </w:r>
    </w:p>
    <w:p w:rsidR="001B1B10" w:rsidRPr="00D573F7" w:rsidRDefault="001B1B10" w:rsidP="001B1B10">
      <w:pPr>
        <w:shd w:val="clear" w:color="auto" w:fill="FFFFFF"/>
        <w:spacing w:after="0" w:line="200" w:lineRule="atLeast"/>
        <w:rPr>
          <w:rFonts w:ascii="Arial" w:eastAsia="Times New Roman" w:hAnsi="Arial" w:cs="Arial"/>
          <w:b/>
          <w:bCs/>
          <w:color w:val="3366FF"/>
          <w:sz w:val="18"/>
          <w:szCs w:val="18"/>
          <w:lang w:eastAsia="sk-SK"/>
        </w:rPr>
      </w:pPr>
    </w:p>
    <w:p w:rsidR="001B1B10" w:rsidRPr="00D573F7" w:rsidRDefault="001B1B10" w:rsidP="001B1B10">
      <w:pPr>
        <w:shd w:val="clear" w:color="auto" w:fill="FFFFFF"/>
        <w:spacing w:after="0" w:line="200" w:lineRule="atLeast"/>
        <w:rPr>
          <w:rFonts w:ascii="Arial" w:eastAsia="Times New Roman" w:hAnsi="Arial" w:cs="Arial"/>
          <w:color w:val="000000"/>
          <w:sz w:val="18"/>
          <w:szCs w:val="18"/>
          <w:lang w:eastAsia="sk-SK"/>
        </w:rPr>
      </w:pPr>
      <w:r w:rsidRPr="00D573F7">
        <w:rPr>
          <w:rFonts w:ascii="Arial" w:eastAsia="Times New Roman" w:hAnsi="Arial" w:cs="Arial"/>
          <w:b/>
          <w:bCs/>
          <w:color w:val="000000"/>
          <w:sz w:val="18"/>
          <w:szCs w:val="18"/>
          <w:lang w:eastAsia="sk-SK"/>
        </w:rPr>
        <w:t>Refer to the exhibit. If the switch reboots and all routers have to re-establish OSPF adjacencies, which routers will become the new DR and BDR?</w:t>
      </w:r>
    </w:p>
    <w:p w:rsidR="001B1B10" w:rsidRPr="00D573F7" w:rsidRDefault="001B1B10" w:rsidP="001B1B10">
      <w:pPr>
        <w:shd w:val="clear" w:color="auto" w:fill="FFFFFF"/>
        <w:spacing w:after="0" w:line="200" w:lineRule="atLeast"/>
        <w:rPr>
          <w:rFonts w:ascii="Arial" w:eastAsia="Times New Roman" w:hAnsi="Arial" w:cs="Arial"/>
          <w:color w:val="000000"/>
          <w:sz w:val="18"/>
          <w:szCs w:val="18"/>
          <w:lang w:eastAsia="sk-SK"/>
        </w:rPr>
      </w:pPr>
      <w:r w:rsidRPr="00D573F7">
        <w:rPr>
          <w:rFonts w:ascii="Arial" w:eastAsia="Times New Roman" w:hAnsi="Arial" w:cs="Arial"/>
          <w:b/>
          <w:bCs/>
          <w:color w:val="3366FF"/>
          <w:sz w:val="18"/>
          <w:szCs w:val="18"/>
          <w:lang w:eastAsia="sk-SK"/>
        </w:rPr>
        <w:t>Router R4 will become the DR and router R3 will become the BDR.*</w:t>
      </w:r>
    </w:p>
    <w:p w:rsidR="001B1B10" w:rsidRPr="00D573F7" w:rsidRDefault="001B1B10" w:rsidP="001B1B10">
      <w:pPr>
        <w:rPr>
          <w:rFonts w:cs="Arial"/>
          <w:color w:val="333333"/>
          <w:sz w:val="18"/>
          <w:szCs w:val="18"/>
          <w:shd w:val="clear" w:color="auto" w:fill="FFFFFF"/>
        </w:rPr>
      </w:pPr>
    </w:p>
    <w:p w:rsidR="001B1B10" w:rsidRPr="00D573F7" w:rsidRDefault="001B1B10" w:rsidP="001B1B10">
      <w:pPr>
        <w:shd w:val="clear" w:color="auto" w:fill="FFFFFF"/>
        <w:spacing w:after="0" w:line="240" w:lineRule="auto"/>
        <w:ind w:right="2646"/>
        <w:outlineLvl w:val="2"/>
        <w:rPr>
          <w:rFonts w:ascii="Georgia" w:eastAsia="Times New Roman" w:hAnsi="Georgia" w:cs="Times New Roman"/>
          <w:color w:val="000000"/>
          <w:sz w:val="18"/>
          <w:szCs w:val="18"/>
          <w:lang w:eastAsia="sk-SK"/>
        </w:rPr>
      </w:pPr>
      <w:r w:rsidRPr="00D573F7">
        <w:rPr>
          <w:rFonts w:ascii="Georgia" w:eastAsia="Times New Roman" w:hAnsi="Georgia" w:cs="Times New Roman"/>
          <w:color w:val="000000"/>
          <w:sz w:val="18"/>
          <w:szCs w:val="18"/>
          <w:lang w:eastAsia="sk-SK"/>
        </w:rPr>
        <w:t>What is the minimum configuration for a router interface that is participating in IPv6 routing?</w:t>
      </w:r>
    </w:p>
    <w:p w:rsidR="001B1B10" w:rsidRPr="00D573F7" w:rsidRDefault="001B1B10" w:rsidP="001B1B10">
      <w:pPr>
        <w:shd w:val="clear" w:color="auto" w:fill="FFFFFF"/>
        <w:spacing w:after="0" w:line="240" w:lineRule="auto"/>
        <w:ind w:right="-24"/>
        <w:rPr>
          <w:rFonts w:ascii="Georgia" w:eastAsia="Times New Roman" w:hAnsi="Georgia" w:cs="Times New Roman"/>
          <w:b/>
          <w:color w:val="FF0000"/>
          <w:sz w:val="18"/>
          <w:szCs w:val="18"/>
          <w:lang w:eastAsia="sk-SK"/>
        </w:rPr>
      </w:pPr>
      <w:r w:rsidRPr="00D573F7">
        <w:rPr>
          <w:rFonts w:ascii="Georgia" w:eastAsia="Times New Roman" w:hAnsi="Georgia" w:cs="Times New Roman"/>
          <w:b/>
          <w:color w:val="FF0000"/>
          <w:sz w:val="18"/>
          <w:szCs w:val="18"/>
          <w:lang w:eastAsia="sk-SK"/>
        </w:rPr>
        <w:t>to have only a link-local IPv6 address</w:t>
      </w:r>
    </w:p>
    <w:p w:rsidR="001B1B10" w:rsidRPr="00D573F7" w:rsidRDefault="001B1B10" w:rsidP="001B1B10">
      <w:pPr>
        <w:ind w:right="-24"/>
        <w:rPr>
          <w:sz w:val="18"/>
          <w:szCs w:val="18"/>
        </w:rPr>
      </w:pPr>
    </w:p>
    <w:p w:rsidR="001B1B10" w:rsidRPr="00D573F7" w:rsidRDefault="001B1B10" w:rsidP="001B1B10">
      <w:pPr>
        <w:shd w:val="clear" w:color="auto" w:fill="FFFFFF"/>
        <w:spacing w:after="0" w:line="240" w:lineRule="auto"/>
        <w:ind w:right="-24"/>
        <w:outlineLvl w:val="2"/>
        <w:rPr>
          <w:rFonts w:ascii="Georgia" w:eastAsia="Times New Roman" w:hAnsi="Georgia" w:cs="Times New Roman"/>
          <w:color w:val="000000"/>
          <w:sz w:val="18"/>
          <w:szCs w:val="18"/>
          <w:lang w:eastAsia="sk-SK"/>
        </w:rPr>
      </w:pPr>
      <w:r w:rsidRPr="00D573F7">
        <w:rPr>
          <w:rFonts w:ascii="Georgia" w:eastAsia="Times New Roman" w:hAnsi="Georgia" w:cs="Times New Roman"/>
          <w:color w:val="000000"/>
          <w:sz w:val="18"/>
          <w:szCs w:val="18"/>
          <w:lang w:eastAsia="sk-SK"/>
        </w:rPr>
        <w:t>Refer to the exhibit. How did the router obtain the last route that is shown?</w:t>
      </w:r>
    </w:p>
    <w:p w:rsidR="001B1B10" w:rsidRPr="00D573F7" w:rsidRDefault="001B1B10" w:rsidP="001B1B10">
      <w:pPr>
        <w:shd w:val="clear" w:color="auto" w:fill="FFFFFF"/>
        <w:spacing w:after="0" w:line="240" w:lineRule="auto"/>
        <w:ind w:right="-24"/>
        <w:rPr>
          <w:rFonts w:ascii="Georgia" w:eastAsia="Times New Roman" w:hAnsi="Georgia" w:cs="Times New Roman"/>
          <w:b/>
          <w:color w:val="FF0000"/>
          <w:sz w:val="18"/>
          <w:szCs w:val="18"/>
          <w:lang w:eastAsia="sk-SK"/>
        </w:rPr>
      </w:pPr>
      <w:r w:rsidRPr="00D573F7">
        <w:rPr>
          <w:rFonts w:ascii="Georgia" w:eastAsia="Times New Roman" w:hAnsi="Georgia" w:cs="Times New Roman"/>
          <w:b/>
          <w:color w:val="FF0000"/>
          <w:sz w:val="18"/>
          <w:szCs w:val="18"/>
          <w:lang w:eastAsia="sk-SK"/>
        </w:rPr>
        <w:t>Another router in the same organization provided the default route by using a dynamic routing protocol.</w:t>
      </w:r>
    </w:p>
    <w:p w:rsidR="001B1B10" w:rsidRPr="00D573F7" w:rsidRDefault="001B1B10" w:rsidP="001B1B10">
      <w:pPr>
        <w:shd w:val="clear" w:color="auto" w:fill="FFFFFF"/>
        <w:spacing w:after="0" w:line="240" w:lineRule="auto"/>
        <w:ind w:right="-24"/>
        <w:outlineLvl w:val="2"/>
        <w:rPr>
          <w:rFonts w:ascii="Georgia" w:eastAsia="Times New Roman" w:hAnsi="Georgia" w:cs="Times New Roman"/>
          <w:color w:val="000000"/>
          <w:sz w:val="18"/>
          <w:szCs w:val="18"/>
          <w:lang w:eastAsia="sk-SK"/>
        </w:rPr>
      </w:pPr>
    </w:p>
    <w:p w:rsidR="001B1B10" w:rsidRPr="00D573F7" w:rsidRDefault="001B1B10" w:rsidP="001B1B10">
      <w:pPr>
        <w:shd w:val="clear" w:color="auto" w:fill="FFFFFF"/>
        <w:spacing w:after="0" w:line="240" w:lineRule="auto"/>
        <w:ind w:right="-24"/>
        <w:outlineLvl w:val="2"/>
        <w:rPr>
          <w:rFonts w:ascii="Georgia" w:eastAsia="Times New Roman" w:hAnsi="Georgia" w:cs="Times New Roman"/>
          <w:color w:val="000000"/>
          <w:sz w:val="18"/>
          <w:szCs w:val="18"/>
          <w:lang w:eastAsia="sk-SK"/>
        </w:rPr>
      </w:pPr>
      <w:r w:rsidRPr="00D573F7">
        <w:rPr>
          <w:rFonts w:ascii="Georgia" w:eastAsia="Times New Roman" w:hAnsi="Georgia" w:cs="Times New Roman"/>
          <w:color w:val="000000"/>
          <w:sz w:val="18"/>
          <w:szCs w:val="18"/>
          <w:lang w:eastAsia="sk-SK"/>
        </w:rPr>
        <w:t>A network administrator is designing an ACL. The networks 192.168.1.0/25, 192.168.0.0/25, 192.168.0.128/25, 192.168.1.128/26, and 192.168.1.192/26 are affected by the ACL. Which wildcard mask, if any, is the most efficient to use when specifying all of these networks in a single ACL permit entry?</w:t>
      </w:r>
    </w:p>
    <w:p w:rsidR="001B1B10" w:rsidRPr="00D573F7" w:rsidRDefault="001B1B10" w:rsidP="001B1B10">
      <w:pPr>
        <w:shd w:val="clear" w:color="auto" w:fill="FFFFFF"/>
        <w:spacing w:after="0" w:line="240" w:lineRule="auto"/>
        <w:ind w:right="-24"/>
        <w:rPr>
          <w:rFonts w:ascii="Georgia" w:eastAsia="Times New Roman" w:hAnsi="Georgia" w:cs="Times New Roman"/>
          <w:b/>
          <w:color w:val="FF0000"/>
          <w:sz w:val="18"/>
          <w:szCs w:val="18"/>
          <w:lang w:eastAsia="sk-SK"/>
        </w:rPr>
      </w:pPr>
      <w:r w:rsidRPr="00D573F7">
        <w:rPr>
          <w:rFonts w:ascii="Georgia" w:eastAsia="Times New Roman" w:hAnsi="Georgia" w:cs="Times New Roman"/>
          <w:b/>
          <w:color w:val="FF0000"/>
          <w:sz w:val="18"/>
          <w:szCs w:val="18"/>
          <w:lang w:eastAsia="sk-SK"/>
        </w:rPr>
        <w:t>0.0.1.255</w:t>
      </w:r>
    </w:p>
    <w:p w:rsidR="001B1B10" w:rsidRPr="00D573F7" w:rsidRDefault="001B1B10" w:rsidP="001B1B10">
      <w:pPr>
        <w:shd w:val="clear" w:color="auto" w:fill="FFFFFF"/>
        <w:spacing w:after="0" w:line="240" w:lineRule="auto"/>
        <w:ind w:right="-24"/>
        <w:outlineLvl w:val="2"/>
        <w:rPr>
          <w:rFonts w:ascii="Georgia" w:eastAsia="Times New Roman" w:hAnsi="Georgia" w:cs="Times New Roman"/>
          <w:color w:val="000000"/>
          <w:sz w:val="18"/>
          <w:szCs w:val="18"/>
          <w:lang w:eastAsia="sk-SK"/>
        </w:rPr>
      </w:pPr>
    </w:p>
    <w:p w:rsidR="001B1B10" w:rsidRPr="00D573F7" w:rsidRDefault="001B1B10" w:rsidP="001B1B10">
      <w:pPr>
        <w:shd w:val="clear" w:color="auto" w:fill="FFFFFF"/>
        <w:spacing w:after="0" w:line="240" w:lineRule="auto"/>
        <w:ind w:right="-24"/>
        <w:outlineLvl w:val="2"/>
        <w:rPr>
          <w:rFonts w:ascii="Georgia" w:eastAsia="Times New Roman" w:hAnsi="Georgia" w:cs="Times New Roman"/>
          <w:color w:val="000000"/>
          <w:sz w:val="18"/>
          <w:szCs w:val="18"/>
          <w:lang w:eastAsia="sk-SK"/>
        </w:rPr>
      </w:pPr>
      <w:r w:rsidRPr="00D573F7">
        <w:rPr>
          <w:rFonts w:ascii="Georgia" w:eastAsia="Times New Roman" w:hAnsi="Georgia" w:cs="Times New Roman"/>
          <w:color w:val="000000"/>
          <w:sz w:val="18"/>
          <w:szCs w:val="18"/>
          <w:lang w:eastAsia="sk-SK"/>
        </w:rPr>
        <w:t>Why would an administrator use a network security auditing tool to flood the switch MAC address table with fictitious MAC addresses?</w:t>
      </w:r>
    </w:p>
    <w:p w:rsidR="001B1B10" w:rsidRPr="00D573F7" w:rsidRDefault="001B1B10" w:rsidP="001B1B10">
      <w:pPr>
        <w:shd w:val="clear" w:color="auto" w:fill="FFFFFF"/>
        <w:spacing w:after="0" w:line="240" w:lineRule="auto"/>
        <w:ind w:right="-24"/>
        <w:rPr>
          <w:rFonts w:ascii="Georgia" w:eastAsia="Times New Roman" w:hAnsi="Georgia" w:cs="Times New Roman"/>
          <w:b/>
          <w:color w:val="FF0000"/>
          <w:sz w:val="18"/>
          <w:szCs w:val="18"/>
          <w:lang w:eastAsia="sk-SK"/>
        </w:rPr>
      </w:pPr>
      <w:r w:rsidRPr="00D573F7">
        <w:rPr>
          <w:rFonts w:ascii="Georgia" w:eastAsia="Times New Roman" w:hAnsi="Georgia" w:cs="Times New Roman"/>
          <w:b/>
          <w:color w:val="FF0000"/>
          <w:sz w:val="18"/>
          <w:szCs w:val="18"/>
          <w:lang w:eastAsia="sk-SK"/>
        </w:rPr>
        <w:t>to determine which ports are not correctly configured to prevent MAC address flooding</w:t>
      </w:r>
    </w:p>
    <w:p w:rsidR="001B1B10" w:rsidRPr="00D573F7" w:rsidRDefault="001B1B10" w:rsidP="001B1B10">
      <w:pPr>
        <w:shd w:val="clear" w:color="auto" w:fill="FFFFFF"/>
        <w:spacing w:after="0" w:line="240" w:lineRule="auto"/>
        <w:ind w:right="-24"/>
        <w:rPr>
          <w:rFonts w:ascii="Georgia" w:eastAsia="Times New Roman" w:hAnsi="Georgia" w:cs="Times New Roman"/>
          <w:b/>
          <w:color w:val="FF0000"/>
          <w:sz w:val="18"/>
          <w:szCs w:val="18"/>
          <w:lang w:eastAsia="sk-SK"/>
        </w:rPr>
      </w:pPr>
    </w:p>
    <w:p w:rsidR="001B1B10" w:rsidRPr="00D573F7" w:rsidRDefault="001B1B10" w:rsidP="001B1B10">
      <w:pPr>
        <w:shd w:val="clear" w:color="auto" w:fill="FFFFFF"/>
        <w:spacing w:after="0" w:line="240" w:lineRule="auto"/>
        <w:ind w:right="-24"/>
        <w:rPr>
          <w:rFonts w:ascii="Georgia" w:eastAsia="Times New Roman" w:hAnsi="Georgia" w:cs="Times New Roman"/>
          <w:b/>
          <w:color w:val="FF0000"/>
          <w:sz w:val="18"/>
          <w:szCs w:val="18"/>
          <w:lang w:eastAsia="sk-SK"/>
        </w:rPr>
      </w:pPr>
    </w:p>
    <w:p w:rsidR="001B1B10" w:rsidRPr="00D573F7" w:rsidRDefault="001B1B10" w:rsidP="001B1B10">
      <w:pPr>
        <w:shd w:val="clear" w:color="auto" w:fill="FFFFFF"/>
        <w:spacing w:after="0" w:line="240" w:lineRule="auto"/>
        <w:ind w:right="-24"/>
        <w:rPr>
          <w:rFonts w:ascii="Georgia" w:eastAsia="Times New Roman" w:hAnsi="Georgia" w:cs="Times New Roman"/>
          <w:b/>
          <w:color w:val="FF0000"/>
          <w:sz w:val="18"/>
          <w:szCs w:val="18"/>
          <w:lang w:eastAsia="sk-SK"/>
        </w:rPr>
      </w:pPr>
    </w:p>
    <w:p w:rsidR="001B1B10" w:rsidRPr="00D573F7" w:rsidRDefault="001B1B10" w:rsidP="001B1B10">
      <w:pPr>
        <w:shd w:val="clear" w:color="auto" w:fill="FFFFFF"/>
        <w:spacing w:after="0" w:line="240" w:lineRule="auto"/>
        <w:ind w:right="-24"/>
        <w:outlineLvl w:val="2"/>
        <w:rPr>
          <w:rFonts w:ascii="Georgia" w:eastAsia="Times New Roman" w:hAnsi="Georgia" w:cs="Times New Roman"/>
          <w:color w:val="000000"/>
          <w:sz w:val="18"/>
          <w:szCs w:val="18"/>
          <w:lang w:eastAsia="sk-SK"/>
        </w:rPr>
      </w:pPr>
      <w:r w:rsidRPr="00D573F7">
        <w:rPr>
          <w:rFonts w:ascii="Georgia" w:eastAsia="Times New Roman" w:hAnsi="Georgia" w:cs="Times New Roman"/>
          <w:color w:val="000000"/>
          <w:sz w:val="18"/>
          <w:szCs w:val="18"/>
          <w:lang w:eastAsia="sk-SK"/>
        </w:rPr>
        <w:t>Refer to the exhibit. A Layer 3 switch routes for three VLANs and connects to a router for Internet connectivity. Which two configurations would be applied to the switch? (Choose two.)</w:t>
      </w:r>
    </w:p>
    <w:p w:rsidR="001B1B10" w:rsidRPr="00D573F7" w:rsidRDefault="001B1B10" w:rsidP="001B1B10">
      <w:pPr>
        <w:shd w:val="clear" w:color="auto" w:fill="FFFFFF"/>
        <w:spacing w:after="0" w:line="240" w:lineRule="auto"/>
        <w:ind w:right="2448"/>
        <w:rPr>
          <w:rFonts w:ascii="Georgia" w:eastAsia="Times New Roman" w:hAnsi="Georgia" w:cs="Times New Roman"/>
          <w:b/>
          <w:color w:val="FF0000"/>
          <w:sz w:val="18"/>
          <w:szCs w:val="18"/>
          <w:lang w:eastAsia="sk-SK"/>
        </w:rPr>
      </w:pPr>
      <w:r w:rsidRPr="00D573F7">
        <w:rPr>
          <w:rFonts w:ascii="Georgia" w:eastAsia="Times New Roman" w:hAnsi="Georgia" w:cs="Times New Roman"/>
          <w:b/>
          <w:color w:val="FF0000"/>
          <w:sz w:val="18"/>
          <w:szCs w:val="18"/>
          <w:lang w:eastAsia="sk-SK"/>
        </w:rPr>
        <w:t>1. (config)# interface gigabitethernet 1/1 </w:t>
      </w:r>
      <w:r w:rsidRPr="00D573F7">
        <w:rPr>
          <w:rFonts w:ascii="Georgia" w:eastAsia="Times New Roman" w:hAnsi="Georgia" w:cs="Times New Roman"/>
          <w:b/>
          <w:color w:val="FF0000"/>
          <w:sz w:val="18"/>
          <w:szCs w:val="18"/>
          <w:lang w:eastAsia="sk-SK"/>
        </w:rPr>
        <w:br/>
        <w:t>(config-if)# no switchport </w:t>
      </w:r>
      <w:r w:rsidRPr="00D573F7">
        <w:rPr>
          <w:rFonts w:ascii="Georgia" w:eastAsia="Times New Roman" w:hAnsi="Georgia" w:cs="Times New Roman"/>
          <w:b/>
          <w:color w:val="FF0000"/>
          <w:sz w:val="18"/>
          <w:szCs w:val="18"/>
          <w:lang w:eastAsia="sk-SK"/>
        </w:rPr>
        <w:br/>
        <w:t>(config-if)# ip address 192.168.1.2 255.255.255.252</w:t>
      </w:r>
      <w:r w:rsidRPr="00D573F7">
        <w:rPr>
          <w:rFonts w:ascii="Georgia" w:eastAsia="Times New Roman" w:hAnsi="Georgia" w:cs="Times New Roman"/>
          <w:b/>
          <w:color w:val="FF0000"/>
          <w:sz w:val="18"/>
          <w:szCs w:val="18"/>
          <w:lang w:eastAsia="sk-SK"/>
        </w:rPr>
        <w:br/>
      </w:r>
      <w:r w:rsidRPr="00D573F7">
        <w:rPr>
          <w:rFonts w:ascii="Georgia" w:eastAsia="Times New Roman" w:hAnsi="Georgia" w:cs="Times New Roman"/>
          <w:color w:val="444444"/>
          <w:sz w:val="18"/>
          <w:szCs w:val="18"/>
          <w:lang w:eastAsia="sk-SK"/>
        </w:rPr>
        <w:br/>
      </w:r>
      <w:r w:rsidRPr="00D573F7">
        <w:rPr>
          <w:rFonts w:ascii="Georgia" w:eastAsia="Times New Roman" w:hAnsi="Georgia" w:cs="Times New Roman"/>
          <w:b/>
          <w:color w:val="FF0000"/>
          <w:sz w:val="18"/>
          <w:szCs w:val="18"/>
          <w:lang w:eastAsia="sk-SK"/>
        </w:rPr>
        <w:t>2. (config)# ip routing</w:t>
      </w:r>
    </w:p>
    <w:p w:rsidR="001B1B10" w:rsidRPr="00D573F7" w:rsidRDefault="001B1B10" w:rsidP="001B1B10">
      <w:pPr>
        <w:shd w:val="clear" w:color="auto" w:fill="FFFFFF"/>
        <w:spacing w:after="0" w:line="240" w:lineRule="auto"/>
        <w:ind w:right="2646"/>
        <w:outlineLvl w:val="2"/>
        <w:rPr>
          <w:rFonts w:ascii="Georgia" w:eastAsia="Times New Roman" w:hAnsi="Georgia" w:cs="Times New Roman"/>
          <w:color w:val="000000"/>
          <w:sz w:val="18"/>
          <w:szCs w:val="18"/>
          <w:lang w:eastAsia="sk-SK"/>
        </w:rPr>
      </w:pPr>
    </w:p>
    <w:p w:rsidR="001B1B10" w:rsidRPr="00D573F7" w:rsidRDefault="001B1B10" w:rsidP="001B1B10">
      <w:pPr>
        <w:shd w:val="clear" w:color="auto" w:fill="FFFFFF"/>
        <w:spacing w:after="0" w:line="240" w:lineRule="auto"/>
        <w:ind w:right="2646"/>
        <w:outlineLvl w:val="2"/>
        <w:rPr>
          <w:rFonts w:ascii="Georgia" w:eastAsia="Times New Roman" w:hAnsi="Georgia" w:cs="Times New Roman"/>
          <w:color w:val="000000"/>
          <w:sz w:val="18"/>
          <w:szCs w:val="18"/>
          <w:lang w:eastAsia="sk-SK"/>
        </w:rPr>
      </w:pPr>
      <w:r w:rsidRPr="00D573F7">
        <w:rPr>
          <w:rFonts w:ascii="Georgia" w:eastAsia="Times New Roman" w:hAnsi="Georgia" w:cs="Times New Roman"/>
          <w:color w:val="000000"/>
          <w:sz w:val="18"/>
          <w:szCs w:val="18"/>
          <w:lang w:eastAsia="sk-SK"/>
        </w:rPr>
        <w:t>Which two statements are true about half-duplex and full-duplex communications? (Choose two.)</w:t>
      </w:r>
    </w:p>
    <w:p w:rsidR="001B1B10" w:rsidRPr="00D573F7" w:rsidRDefault="001B1B10" w:rsidP="001B1B10">
      <w:pPr>
        <w:shd w:val="clear" w:color="auto" w:fill="FFFFFF"/>
        <w:spacing w:after="0" w:line="240" w:lineRule="auto"/>
        <w:ind w:right="2448"/>
        <w:rPr>
          <w:rFonts w:ascii="Georgia" w:eastAsia="Times New Roman" w:hAnsi="Georgia" w:cs="Times New Roman"/>
          <w:b/>
          <w:color w:val="FF0000"/>
          <w:sz w:val="18"/>
          <w:szCs w:val="18"/>
          <w:lang w:eastAsia="sk-SK"/>
        </w:rPr>
      </w:pPr>
      <w:r w:rsidRPr="00D573F7">
        <w:rPr>
          <w:rFonts w:ascii="Georgia" w:eastAsia="Times New Roman" w:hAnsi="Georgia" w:cs="Times New Roman"/>
          <w:b/>
          <w:color w:val="FF0000"/>
          <w:sz w:val="18"/>
          <w:szCs w:val="18"/>
          <w:lang w:eastAsia="sk-SK"/>
        </w:rPr>
        <w:t>1. Full duplex offers 100 percent potential use of the bandwidth.</w:t>
      </w:r>
      <w:r w:rsidRPr="00D573F7">
        <w:rPr>
          <w:rFonts w:ascii="Georgia" w:eastAsia="Times New Roman" w:hAnsi="Georgia" w:cs="Times New Roman"/>
          <w:b/>
          <w:color w:val="FF0000"/>
          <w:sz w:val="18"/>
          <w:szCs w:val="18"/>
          <w:lang w:eastAsia="sk-SK"/>
        </w:rPr>
        <w:br/>
      </w:r>
      <w:r w:rsidRPr="00D573F7">
        <w:rPr>
          <w:rFonts w:ascii="Georgia" w:eastAsia="Times New Roman" w:hAnsi="Georgia" w:cs="Times New Roman"/>
          <w:b/>
          <w:color w:val="FF0000"/>
          <w:sz w:val="18"/>
          <w:szCs w:val="18"/>
          <w:lang w:eastAsia="sk-SK"/>
        </w:rPr>
        <w:br/>
        <w:t>2. Full duplex allows both ends to transmit and receive simultaneously.</w:t>
      </w:r>
    </w:p>
    <w:p w:rsidR="001B1B10" w:rsidRPr="00D573F7" w:rsidRDefault="001B1B10" w:rsidP="001B1B10">
      <w:pPr>
        <w:shd w:val="clear" w:color="auto" w:fill="FFFFFF"/>
        <w:spacing w:after="0" w:line="240" w:lineRule="auto"/>
        <w:ind w:right="2646"/>
        <w:outlineLvl w:val="2"/>
        <w:rPr>
          <w:rFonts w:ascii="Georgia" w:eastAsia="Times New Roman" w:hAnsi="Georgia" w:cs="Times New Roman"/>
          <w:color w:val="000000"/>
          <w:sz w:val="18"/>
          <w:szCs w:val="18"/>
          <w:lang w:eastAsia="sk-SK"/>
        </w:rPr>
      </w:pPr>
    </w:p>
    <w:p w:rsidR="001B1B10" w:rsidRPr="00D573F7" w:rsidRDefault="001B1B10" w:rsidP="001B1B10">
      <w:pPr>
        <w:shd w:val="clear" w:color="auto" w:fill="FFFFFF"/>
        <w:spacing w:after="0" w:line="240" w:lineRule="auto"/>
        <w:ind w:right="2646"/>
        <w:outlineLvl w:val="2"/>
        <w:rPr>
          <w:rFonts w:ascii="Georgia" w:eastAsia="Times New Roman" w:hAnsi="Georgia" w:cs="Times New Roman"/>
          <w:color w:val="000000"/>
          <w:sz w:val="18"/>
          <w:szCs w:val="18"/>
          <w:lang w:eastAsia="sk-SK"/>
        </w:rPr>
      </w:pPr>
      <w:r w:rsidRPr="00D573F7">
        <w:rPr>
          <w:rFonts w:ascii="Georgia" w:eastAsia="Times New Roman" w:hAnsi="Georgia" w:cs="Times New Roman"/>
          <w:color w:val="000000"/>
          <w:sz w:val="18"/>
          <w:szCs w:val="18"/>
          <w:lang w:eastAsia="sk-SK"/>
        </w:rPr>
        <w:t>A network administrator is explaining to a junior colleague the use of the lt and gt keywords when filtering packets using an extended ACL. Where would the lt or gt keywords be used?</w:t>
      </w:r>
    </w:p>
    <w:p w:rsidR="001B1B10" w:rsidRPr="00D573F7" w:rsidRDefault="001B1B10" w:rsidP="001B1B10">
      <w:pPr>
        <w:shd w:val="clear" w:color="auto" w:fill="FFFFFF"/>
        <w:spacing w:after="0" w:line="240" w:lineRule="auto"/>
        <w:ind w:right="2448"/>
        <w:rPr>
          <w:rFonts w:ascii="Georgia" w:eastAsia="Times New Roman" w:hAnsi="Georgia" w:cs="Times New Roman"/>
          <w:b/>
          <w:color w:val="FF0000"/>
          <w:sz w:val="18"/>
          <w:szCs w:val="18"/>
          <w:lang w:eastAsia="sk-SK"/>
        </w:rPr>
      </w:pPr>
      <w:r w:rsidRPr="00D573F7">
        <w:rPr>
          <w:rFonts w:ascii="Georgia" w:eastAsia="Times New Roman" w:hAnsi="Georgia" w:cs="Times New Roman"/>
          <w:b/>
          <w:color w:val="FF0000"/>
          <w:sz w:val="18"/>
          <w:szCs w:val="18"/>
          <w:lang w:eastAsia="sk-SK"/>
        </w:rPr>
        <w:t>in an IPv4 extended ACL that allows packets from a range of TCP ports destined for a specific network device</w:t>
      </w:r>
    </w:p>
    <w:p w:rsidR="001B1B10" w:rsidRPr="00D573F7" w:rsidRDefault="001B1B10" w:rsidP="001B1B10">
      <w:pPr>
        <w:shd w:val="clear" w:color="auto" w:fill="FFFFFF"/>
        <w:spacing w:after="0" w:line="240" w:lineRule="auto"/>
        <w:ind w:right="2646"/>
        <w:outlineLvl w:val="2"/>
        <w:rPr>
          <w:rFonts w:ascii="Georgia" w:eastAsia="Times New Roman" w:hAnsi="Georgia" w:cs="Times New Roman"/>
          <w:color w:val="000000"/>
          <w:sz w:val="18"/>
          <w:szCs w:val="18"/>
          <w:lang w:eastAsia="sk-SK"/>
        </w:rPr>
      </w:pPr>
    </w:p>
    <w:p w:rsidR="001B1B10" w:rsidRPr="00D573F7" w:rsidRDefault="001B1B10" w:rsidP="001B1B10">
      <w:pPr>
        <w:shd w:val="clear" w:color="auto" w:fill="FFFFFF"/>
        <w:spacing w:after="0" w:line="240" w:lineRule="auto"/>
        <w:ind w:right="2646"/>
        <w:outlineLvl w:val="2"/>
        <w:rPr>
          <w:rFonts w:ascii="Georgia" w:eastAsia="Times New Roman" w:hAnsi="Georgia" w:cs="Times New Roman"/>
          <w:color w:val="000000"/>
          <w:sz w:val="18"/>
          <w:szCs w:val="18"/>
          <w:lang w:eastAsia="sk-SK"/>
        </w:rPr>
      </w:pPr>
      <w:r w:rsidRPr="00D573F7">
        <w:rPr>
          <w:rFonts w:ascii="Georgia" w:eastAsia="Times New Roman" w:hAnsi="Georgia" w:cs="Times New Roman"/>
          <w:color w:val="000000"/>
          <w:sz w:val="18"/>
          <w:szCs w:val="18"/>
          <w:lang w:eastAsia="sk-SK"/>
        </w:rPr>
        <w:t>Fill in the blank.</w:t>
      </w:r>
      <w:r w:rsidRPr="00D573F7">
        <w:rPr>
          <w:rFonts w:ascii="Georgia" w:eastAsia="Times New Roman" w:hAnsi="Georgia" w:cs="Times New Roman"/>
          <w:color w:val="000000"/>
          <w:sz w:val="18"/>
          <w:szCs w:val="18"/>
          <w:lang w:eastAsia="sk-SK"/>
        </w:rPr>
        <w:br/>
        <w:t>In IPv6, all routes are level ultimate routes.</w:t>
      </w:r>
    </w:p>
    <w:p w:rsidR="001B1B10" w:rsidRPr="00D573F7" w:rsidRDefault="001B1B10" w:rsidP="001B1B10">
      <w:pPr>
        <w:shd w:val="clear" w:color="auto" w:fill="FFFFFF"/>
        <w:spacing w:after="0" w:line="240" w:lineRule="auto"/>
        <w:ind w:right="2448"/>
        <w:rPr>
          <w:rFonts w:ascii="Georgia" w:eastAsia="Times New Roman" w:hAnsi="Georgia" w:cs="Times New Roman"/>
          <w:b/>
          <w:color w:val="FF0000"/>
          <w:sz w:val="18"/>
          <w:szCs w:val="18"/>
          <w:lang w:eastAsia="sk-SK"/>
        </w:rPr>
      </w:pPr>
      <w:r w:rsidRPr="00D573F7">
        <w:rPr>
          <w:rFonts w:ascii="Georgia" w:eastAsia="Times New Roman" w:hAnsi="Georgia" w:cs="Times New Roman"/>
          <w:b/>
          <w:color w:val="FF0000"/>
          <w:sz w:val="18"/>
          <w:szCs w:val="18"/>
          <w:lang w:eastAsia="sk-SK"/>
        </w:rPr>
        <w:t>1</w:t>
      </w:r>
    </w:p>
    <w:p w:rsidR="001B1B10" w:rsidRPr="00D573F7" w:rsidRDefault="001B1B10" w:rsidP="001B1B10">
      <w:pPr>
        <w:shd w:val="clear" w:color="auto" w:fill="FFFFFF"/>
        <w:spacing w:after="0" w:line="240" w:lineRule="auto"/>
        <w:ind w:right="2646"/>
        <w:outlineLvl w:val="2"/>
        <w:rPr>
          <w:rFonts w:ascii="Georgia" w:eastAsia="Times New Roman" w:hAnsi="Georgia" w:cs="Times New Roman"/>
          <w:color w:val="000000"/>
          <w:sz w:val="18"/>
          <w:szCs w:val="18"/>
          <w:lang w:eastAsia="sk-SK"/>
        </w:rPr>
      </w:pPr>
    </w:p>
    <w:p w:rsidR="001B1B10" w:rsidRPr="00D573F7" w:rsidRDefault="001B1B10" w:rsidP="001B1B10">
      <w:pPr>
        <w:shd w:val="clear" w:color="auto" w:fill="FFFFFF"/>
        <w:spacing w:after="0" w:line="240" w:lineRule="auto"/>
        <w:ind w:right="2646"/>
        <w:outlineLvl w:val="2"/>
        <w:rPr>
          <w:rFonts w:ascii="Georgia" w:eastAsia="Times New Roman" w:hAnsi="Georgia" w:cs="Times New Roman"/>
          <w:color w:val="000000"/>
          <w:sz w:val="18"/>
          <w:szCs w:val="18"/>
          <w:lang w:eastAsia="sk-SK"/>
        </w:rPr>
      </w:pPr>
      <w:r w:rsidRPr="00D573F7">
        <w:rPr>
          <w:rFonts w:ascii="Georgia" w:eastAsia="Times New Roman" w:hAnsi="Georgia" w:cs="Times New Roman"/>
          <w:color w:val="000000"/>
          <w:sz w:val="18"/>
          <w:szCs w:val="18"/>
          <w:lang w:eastAsia="sk-SK"/>
        </w:rPr>
        <w:t>A network administrator is using the router-on-a-stick method to configure inter-VLAN routing. Switch port Gi1/1 is used to connect to the router. Which command should be entered to prepare this port for the task?</w:t>
      </w:r>
    </w:p>
    <w:p w:rsidR="001B1B10" w:rsidRPr="00D573F7" w:rsidRDefault="001B1B10" w:rsidP="001B1B10">
      <w:pPr>
        <w:shd w:val="clear" w:color="auto" w:fill="FFFFFF"/>
        <w:spacing w:after="0" w:line="240" w:lineRule="auto"/>
        <w:ind w:right="2448"/>
        <w:rPr>
          <w:rFonts w:ascii="Georgia" w:eastAsia="Times New Roman" w:hAnsi="Georgia" w:cs="Times New Roman"/>
          <w:b/>
          <w:color w:val="FF0000"/>
          <w:sz w:val="18"/>
          <w:szCs w:val="18"/>
          <w:lang w:eastAsia="sk-SK"/>
        </w:rPr>
      </w:pPr>
      <w:r w:rsidRPr="00D573F7">
        <w:rPr>
          <w:rFonts w:ascii="Georgia" w:eastAsia="Times New Roman" w:hAnsi="Georgia" w:cs="Times New Roman"/>
          <w:b/>
          <w:color w:val="FF0000"/>
          <w:sz w:val="18"/>
          <w:szCs w:val="18"/>
          <w:lang w:eastAsia="sk-SK"/>
        </w:rPr>
        <w:t>Switch(config)# interface gigabitethernet 1/1 </w:t>
      </w:r>
      <w:r w:rsidRPr="00D573F7">
        <w:rPr>
          <w:rFonts w:ascii="Georgia" w:eastAsia="Times New Roman" w:hAnsi="Georgia" w:cs="Times New Roman"/>
          <w:b/>
          <w:color w:val="FF0000"/>
          <w:sz w:val="18"/>
          <w:szCs w:val="18"/>
          <w:lang w:eastAsia="sk-SK"/>
        </w:rPr>
        <w:br/>
        <w:t>Switch(config-if)# switchport mode trunk</w:t>
      </w:r>
    </w:p>
    <w:p w:rsidR="001B1B10" w:rsidRPr="00D573F7" w:rsidRDefault="001B1B10" w:rsidP="001B1B10">
      <w:pPr>
        <w:rPr>
          <w:sz w:val="18"/>
          <w:szCs w:val="18"/>
        </w:rPr>
      </w:pPr>
    </w:p>
    <w:p w:rsidR="001B1B10" w:rsidRPr="00D573F7" w:rsidRDefault="001B1B10" w:rsidP="001B1B10">
      <w:pPr>
        <w:pStyle w:val="Nadpis3"/>
        <w:shd w:val="clear" w:color="auto" w:fill="FFFFFF"/>
        <w:spacing w:before="0"/>
        <w:ind w:right="396"/>
        <w:rPr>
          <w:rFonts w:ascii="Georgia" w:hAnsi="Georgia" w:cs="Lucida Sans Unicode"/>
          <w:b/>
          <w:bCs/>
          <w:color w:val="000000"/>
          <w:sz w:val="18"/>
          <w:szCs w:val="18"/>
        </w:rPr>
      </w:pPr>
      <w:r w:rsidRPr="00D573F7">
        <w:rPr>
          <w:rStyle w:val="qword"/>
          <w:rFonts w:ascii="Georgia" w:hAnsi="Georgia" w:cs="Lucida Sans Unicode"/>
          <w:b/>
          <w:bCs/>
          <w:color w:val="000000"/>
          <w:sz w:val="18"/>
          <w:szCs w:val="18"/>
        </w:rPr>
        <w:t>Refer to the exhibit. R1 was configured with the static route command ip route 209.165.200.224 255.255.255.224 S0/0/0 and consequently users on network 172.16.0.0/16 are unable to reach resources on the Internet. How should this static route be changed to allow user traffic from the LAN to reach the Internet?</w:t>
      </w:r>
    </w:p>
    <w:p w:rsidR="001B1B10" w:rsidRPr="00D573F7" w:rsidRDefault="001B1B10" w:rsidP="001B1B10">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Change the destination network and mask to 0.0.0.0 0.0.0.0.0.</w:t>
      </w:r>
    </w:p>
    <w:p w:rsidR="001B1B10" w:rsidRPr="00D573F7" w:rsidRDefault="001B1B10" w:rsidP="001B1B10">
      <w:pPr>
        <w:pStyle w:val="Nadpis3"/>
        <w:shd w:val="clear" w:color="auto" w:fill="FFFFFF"/>
        <w:spacing w:before="0"/>
        <w:ind w:right="396"/>
        <w:rPr>
          <w:rStyle w:val="qword"/>
          <w:rFonts w:ascii="Georgia" w:hAnsi="Georgia" w:cs="Lucida Sans Unicode"/>
          <w:b/>
          <w:bCs/>
          <w:color w:val="000000"/>
          <w:sz w:val="18"/>
          <w:szCs w:val="18"/>
        </w:rPr>
      </w:pPr>
    </w:p>
    <w:p w:rsidR="001B1B10" w:rsidRPr="00D573F7" w:rsidRDefault="001B1B10" w:rsidP="001B1B10">
      <w:pPr>
        <w:pStyle w:val="Nadpis3"/>
        <w:shd w:val="clear" w:color="auto" w:fill="FFFFFF"/>
        <w:spacing w:before="0"/>
        <w:ind w:right="396"/>
        <w:rPr>
          <w:rFonts w:ascii="Georgia" w:hAnsi="Georgia" w:cs="Lucida Sans Unicode"/>
          <w:b/>
          <w:bCs/>
          <w:color w:val="000000"/>
          <w:sz w:val="18"/>
          <w:szCs w:val="18"/>
        </w:rPr>
      </w:pPr>
      <w:r w:rsidRPr="00D573F7">
        <w:rPr>
          <w:rStyle w:val="qword"/>
          <w:rFonts w:ascii="Georgia" w:hAnsi="Georgia" w:cs="Lucida Sans Unicode"/>
          <w:b/>
          <w:bCs/>
          <w:color w:val="000000"/>
          <w:sz w:val="18"/>
          <w:szCs w:val="18"/>
        </w:rPr>
        <w:t>Refer to the exhibit. Which type of route is 172.16.0.0/16?</w:t>
      </w:r>
    </w:p>
    <w:p w:rsidR="001B1B10" w:rsidRPr="00D573F7" w:rsidRDefault="001B1B10" w:rsidP="001B1B10">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level 1 parent route</w:t>
      </w:r>
    </w:p>
    <w:p w:rsidR="001B1B10" w:rsidRPr="00D573F7" w:rsidRDefault="001B1B10" w:rsidP="001B1B10">
      <w:pPr>
        <w:pStyle w:val="Nadpis3"/>
        <w:shd w:val="clear" w:color="auto" w:fill="FFFFFF"/>
        <w:spacing w:before="0"/>
        <w:ind w:right="396"/>
        <w:rPr>
          <w:rStyle w:val="qword"/>
          <w:rFonts w:ascii="Georgia" w:hAnsi="Georgia" w:cs="Lucida Sans Unicode"/>
          <w:b/>
          <w:bCs/>
          <w:color w:val="000000"/>
          <w:sz w:val="18"/>
          <w:szCs w:val="18"/>
        </w:rPr>
      </w:pPr>
    </w:p>
    <w:p w:rsidR="001B1B10" w:rsidRPr="00D573F7" w:rsidRDefault="001B1B10" w:rsidP="001B1B10">
      <w:pPr>
        <w:pStyle w:val="Nadpis3"/>
        <w:shd w:val="clear" w:color="auto" w:fill="FFFFFF"/>
        <w:spacing w:before="0"/>
        <w:ind w:right="396"/>
        <w:rPr>
          <w:rFonts w:ascii="Georgia" w:hAnsi="Georgia" w:cs="Lucida Sans Unicode"/>
          <w:b/>
          <w:bCs/>
          <w:color w:val="000000"/>
          <w:sz w:val="18"/>
          <w:szCs w:val="18"/>
        </w:rPr>
      </w:pPr>
      <w:r w:rsidRPr="00D573F7">
        <w:rPr>
          <w:rStyle w:val="qword"/>
          <w:rFonts w:ascii="Georgia" w:hAnsi="Georgia" w:cs="Lucida Sans Unicode"/>
          <w:b/>
          <w:bCs/>
          <w:color w:val="000000"/>
          <w:sz w:val="18"/>
          <w:szCs w:val="18"/>
        </w:rPr>
        <w:t>A network contains multiple VLANs spanning multiple switches. What happens when a device in VLAN 20 sends a broadcast Ethernet frame?</w:t>
      </w:r>
    </w:p>
    <w:p w:rsidR="001B1B10" w:rsidRPr="00D573F7" w:rsidRDefault="001B1B10" w:rsidP="001B1B10">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Only devices in VLAN 20 see the frame.</w:t>
      </w:r>
    </w:p>
    <w:p w:rsidR="001B1B10" w:rsidRPr="00D573F7" w:rsidRDefault="001B1B10" w:rsidP="001B1B10">
      <w:pPr>
        <w:pStyle w:val="Nadpis3"/>
        <w:shd w:val="clear" w:color="auto" w:fill="FFFFFF"/>
        <w:spacing w:before="0"/>
        <w:ind w:right="396"/>
        <w:rPr>
          <w:rStyle w:val="qword"/>
          <w:rFonts w:ascii="Georgia" w:hAnsi="Georgia" w:cs="Lucida Sans Unicode"/>
          <w:b/>
          <w:bCs/>
          <w:color w:val="000000"/>
          <w:sz w:val="18"/>
          <w:szCs w:val="18"/>
        </w:rPr>
      </w:pPr>
    </w:p>
    <w:p w:rsidR="001B1B10" w:rsidRPr="00D573F7" w:rsidRDefault="001B1B10" w:rsidP="001B1B10">
      <w:pPr>
        <w:pStyle w:val="Nadpis3"/>
        <w:shd w:val="clear" w:color="auto" w:fill="FFFFFF"/>
        <w:spacing w:before="0"/>
        <w:ind w:right="396"/>
        <w:rPr>
          <w:rFonts w:ascii="Georgia" w:hAnsi="Georgia" w:cs="Lucida Sans Unicode"/>
          <w:b/>
          <w:bCs/>
          <w:color w:val="000000"/>
          <w:sz w:val="18"/>
          <w:szCs w:val="18"/>
        </w:rPr>
      </w:pPr>
      <w:r w:rsidRPr="00D573F7">
        <w:rPr>
          <w:rStyle w:val="qword"/>
          <w:rFonts w:ascii="Georgia" w:hAnsi="Georgia" w:cs="Lucida Sans Unicode"/>
          <w:b/>
          <w:bCs/>
          <w:color w:val="000000"/>
          <w:sz w:val="18"/>
          <w:szCs w:val="18"/>
        </w:rPr>
        <w:t>Fill in the blank.</w:t>
      </w:r>
      <w:r w:rsidRPr="00D573F7">
        <w:rPr>
          <w:rFonts w:ascii="Georgia" w:hAnsi="Georgia" w:cs="Lucida Sans Unicode"/>
          <w:b/>
          <w:bCs/>
          <w:color w:val="000000"/>
          <w:sz w:val="18"/>
          <w:szCs w:val="18"/>
        </w:rPr>
        <w:br/>
      </w:r>
      <w:r w:rsidRPr="00D573F7">
        <w:rPr>
          <w:rStyle w:val="qword"/>
          <w:rFonts w:ascii="Georgia" w:hAnsi="Georgia" w:cs="Lucida Sans Unicode"/>
          <w:b/>
          <w:bCs/>
          <w:color w:val="000000"/>
          <w:sz w:val="18"/>
          <w:szCs w:val="18"/>
        </w:rPr>
        <w:t>The acronym describes the type of traffic that has strict QoS requirements and utilizes a one-way overall delay less than 150 ms across the network.</w:t>
      </w:r>
    </w:p>
    <w:p w:rsidR="001B1B10" w:rsidRPr="00D573F7" w:rsidRDefault="001B1B10" w:rsidP="001B1B10">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VoIP</w:t>
      </w:r>
    </w:p>
    <w:p w:rsidR="001B1B10" w:rsidRPr="00D573F7" w:rsidRDefault="001B1B10" w:rsidP="001B1B10">
      <w:pPr>
        <w:pStyle w:val="Nadpis3"/>
        <w:shd w:val="clear" w:color="auto" w:fill="FFFFFF"/>
        <w:spacing w:before="0"/>
        <w:ind w:right="396"/>
        <w:rPr>
          <w:rStyle w:val="qword"/>
          <w:rFonts w:ascii="Georgia" w:hAnsi="Georgia" w:cs="Lucida Sans Unicode"/>
          <w:b/>
          <w:bCs/>
          <w:color w:val="000000"/>
          <w:sz w:val="18"/>
          <w:szCs w:val="18"/>
        </w:rPr>
      </w:pPr>
    </w:p>
    <w:p w:rsidR="001B1B10" w:rsidRPr="00D573F7" w:rsidRDefault="001B1B10" w:rsidP="001B1B10">
      <w:pPr>
        <w:pStyle w:val="Nadpis3"/>
        <w:shd w:val="clear" w:color="auto" w:fill="FFFFFF"/>
        <w:spacing w:before="0"/>
        <w:ind w:right="396"/>
        <w:rPr>
          <w:rFonts w:ascii="Georgia" w:hAnsi="Georgia" w:cs="Lucida Sans Unicode"/>
          <w:b/>
          <w:bCs/>
          <w:color w:val="000000"/>
          <w:sz w:val="18"/>
          <w:szCs w:val="18"/>
        </w:rPr>
      </w:pPr>
      <w:r w:rsidRPr="00D573F7">
        <w:rPr>
          <w:rStyle w:val="qword"/>
          <w:rFonts w:ascii="Georgia" w:hAnsi="Georgia" w:cs="Lucida Sans Unicode"/>
          <w:b/>
          <w:bCs/>
          <w:color w:val="000000"/>
          <w:sz w:val="18"/>
          <w:szCs w:val="18"/>
        </w:rPr>
        <w:t>Match the switching characteristic to the correct term. (Not all options are used.)</w:t>
      </w:r>
      <w:r w:rsidRPr="00D573F7">
        <w:rPr>
          <w:rFonts w:ascii="Georgia" w:hAnsi="Georgia" w:cs="Lucida Sans Unicode"/>
          <w:b/>
          <w:bCs/>
          <w:color w:val="000000"/>
          <w:sz w:val="18"/>
          <w:szCs w:val="18"/>
        </w:rPr>
        <w:br/>
      </w:r>
      <w:r w:rsidRPr="00D573F7">
        <w:rPr>
          <w:rFonts w:ascii="Georgia" w:hAnsi="Georgia" w:cs="Lucida Sans Unicode"/>
          <w:b/>
          <w:bCs/>
          <w:color w:val="000000"/>
          <w:sz w:val="18"/>
          <w:szCs w:val="18"/>
        </w:rPr>
        <w:br/>
      </w:r>
      <w:r w:rsidRPr="00D573F7">
        <w:rPr>
          <w:rStyle w:val="qword"/>
          <w:rFonts w:ascii="Georgia" w:hAnsi="Georgia" w:cs="Lucida Sans Unicode"/>
          <w:b/>
          <w:bCs/>
          <w:color w:val="000000"/>
          <w:sz w:val="18"/>
          <w:szCs w:val="18"/>
        </w:rPr>
        <w:t>A. This is the ability to store frames before forwarding them.</w:t>
      </w:r>
      <w:r w:rsidRPr="00D573F7">
        <w:rPr>
          <w:rFonts w:ascii="Georgia" w:hAnsi="Georgia" w:cs="Lucida Sans Unicode"/>
          <w:b/>
          <w:bCs/>
          <w:color w:val="000000"/>
          <w:sz w:val="18"/>
          <w:szCs w:val="18"/>
        </w:rPr>
        <w:br/>
      </w:r>
      <w:r w:rsidRPr="00D573F7">
        <w:rPr>
          <w:rFonts w:ascii="Georgia" w:hAnsi="Georgia" w:cs="Lucida Sans Unicode"/>
          <w:b/>
          <w:bCs/>
          <w:color w:val="000000"/>
          <w:sz w:val="18"/>
          <w:szCs w:val="18"/>
        </w:rPr>
        <w:br/>
      </w:r>
      <w:r w:rsidRPr="00D573F7">
        <w:rPr>
          <w:rStyle w:val="qword"/>
          <w:rFonts w:ascii="Georgia" w:hAnsi="Georgia" w:cs="Lucida Sans Unicode"/>
          <w:b/>
          <w:bCs/>
          <w:color w:val="000000"/>
          <w:sz w:val="18"/>
          <w:szCs w:val="18"/>
        </w:rPr>
        <w:t>B. Each switch port can simultaneously send and receive data.</w:t>
      </w:r>
      <w:r w:rsidRPr="00D573F7">
        <w:rPr>
          <w:rFonts w:ascii="Georgia" w:hAnsi="Georgia" w:cs="Lucida Sans Unicode"/>
          <w:b/>
          <w:bCs/>
          <w:color w:val="000000"/>
          <w:sz w:val="18"/>
          <w:szCs w:val="18"/>
        </w:rPr>
        <w:br/>
      </w:r>
      <w:r w:rsidRPr="00D573F7">
        <w:rPr>
          <w:rFonts w:ascii="Georgia" w:hAnsi="Georgia" w:cs="Lucida Sans Unicode"/>
          <w:b/>
          <w:bCs/>
          <w:color w:val="000000"/>
          <w:sz w:val="18"/>
          <w:szCs w:val="18"/>
        </w:rPr>
        <w:br/>
      </w:r>
      <w:r w:rsidRPr="00D573F7">
        <w:rPr>
          <w:rStyle w:val="qword"/>
          <w:rFonts w:ascii="Georgia" w:hAnsi="Georgia" w:cs="Lucida Sans Unicode"/>
          <w:b/>
          <w:bCs/>
          <w:color w:val="000000"/>
          <w:sz w:val="18"/>
          <w:szCs w:val="18"/>
        </w:rPr>
        <w:t>C. Each switch port creates this by reducing the possibility of collisions</w:t>
      </w:r>
      <w:r w:rsidRPr="00D573F7">
        <w:rPr>
          <w:rFonts w:ascii="Georgia" w:hAnsi="Georgia" w:cs="Lucida Sans Unicode"/>
          <w:b/>
          <w:bCs/>
          <w:color w:val="000000"/>
          <w:sz w:val="18"/>
          <w:szCs w:val="18"/>
        </w:rPr>
        <w:br/>
      </w:r>
      <w:r w:rsidRPr="00D573F7">
        <w:rPr>
          <w:rFonts w:ascii="Georgia" w:hAnsi="Georgia" w:cs="Lucida Sans Unicode"/>
          <w:b/>
          <w:bCs/>
          <w:color w:val="000000"/>
          <w:sz w:val="18"/>
          <w:szCs w:val="18"/>
        </w:rPr>
        <w:br/>
      </w:r>
      <w:r w:rsidRPr="00D573F7">
        <w:rPr>
          <w:rStyle w:val="qword"/>
          <w:rFonts w:ascii="Georgia" w:hAnsi="Georgia" w:cs="Lucida Sans Unicode"/>
          <w:b/>
          <w:bCs/>
          <w:color w:val="000000"/>
          <w:sz w:val="18"/>
          <w:szCs w:val="18"/>
        </w:rPr>
        <w:t>D. Switches use this to forward frames to the destination</w:t>
      </w:r>
    </w:p>
    <w:p w:rsidR="001B1B10" w:rsidRPr="00D573F7" w:rsidRDefault="001B1B10" w:rsidP="001B1B10">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1. broadcast domain</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2. buffering - A</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3. collision domain - C</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4. full duplex - B</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5. half duplex</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6. MAC address table</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7. switching database - D</w:t>
      </w:r>
    </w:p>
    <w:p w:rsidR="001B1B10" w:rsidRPr="00D573F7" w:rsidRDefault="001B1B10" w:rsidP="001B1B10">
      <w:pPr>
        <w:pStyle w:val="Nadpis3"/>
        <w:shd w:val="clear" w:color="auto" w:fill="FFFFFF"/>
        <w:spacing w:before="0"/>
        <w:ind w:right="396"/>
        <w:rPr>
          <w:rStyle w:val="qword"/>
          <w:rFonts w:ascii="Georgia" w:hAnsi="Georgia" w:cs="Lucida Sans Unicode"/>
          <w:b/>
          <w:bCs/>
          <w:color w:val="000000"/>
          <w:sz w:val="18"/>
          <w:szCs w:val="18"/>
        </w:rPr>
      </w:pPr>
    </w:p>
    <w:p w:rsidR="001B1B10" w:rsidRPr="00D573F7" w:rsidRDefault="001B1B10" w:rsidP="001B1B10">
      <w:pPr>
        <w:pStyle w:val="Nadpis3"/>
        <w:shd w:val="clear" w:color="auto" w:fill="FFFFFF"/>
        <w:spacing w:before="0"/>
        <w:ind w:right="396"/>
        <w:rPr>
          <w:rFonts w:ascii="Georgia" w:hAnsi="Georgia" w:cs="Lucida Sans Unicode"/>
          <w:b/>
          <w:bCs/>
          <w:color w:val="000000"/>
          <w:sz w:val="18"/>
          <w:szCs w:val="18"/>
        </w:rPr>
      </w:pPr>
      <w:r w:rsidRPr="00D573F7">
        <w:rPr>
          <w:rStyle w:val="qword"/>
          <w:rFonts w:ascii="Georgia" w:hAnsi="Georgia" w:cs="Lucida Sans Unicode"/>
          <w:b/>
          <w:bCs/>
          <w:color w:val="000000"/>
          <w:sz w:val="18"/>
          <w:szCs w:val="18"/>
        </w:rPr>
        <w:t>What benefit does NAT64 provide?</w:t>
      </w:r>
    </w:p>
    <w:p w:rsidR="001B1B10" w:rsidRPr="00D573F7" w:rsidRDefault="001B1B10" w:rsidP="001B1B10">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It allows sites to connect IPv6 hosts to an IPv4 network by translating the IPv6 addresses to IPv4 addresses.</w:t>
      </w:r>
    </w:p>
    <w:p w:rsidR="001B1B10" w:rsidRPr="00D573F7" w:rsidRDefault="001B1B10" w:rsidP="001B1B10">
      <w:pPr>
        <w:pStyle w:val="Nadpis3"/>
        <w:shd w:val="clear" w:color="auto" w:fill="FFFFFF"/>
        <w:spacing w:before="0"/>
        <w:ind w:right="396"/>
        <w:rPr>
          <w:rStyle w:val="qword"/>
          <w:rFonts w:ascii="Georgia" w:hAnsi="Georgia" w:cs="Lucida Sans Unicode"/>
          <w:b/>
          <w:bCs/>
          <w:color w:val="000000"/>
          <w:sz w:val="18"/>
          <w:szCs w:val="18"/>
        </w:rPr>
      </w:pPr>
    </w:p>
    <w:p w:rsidR="001B1B10" w:rsidRPr="00D573F7" w:rsidRDefault="001B1B10" w:rsidP="001B1B10">
      <w:pPr>
        <w:pStyle w:val="Nadpis3"/>
        <w:shd w:val="clear" w:color="auto" w:fill="FFFFFF"/>
        <w:spacing w:before="0"/>
        <w:ind w:right="396"/>
        <w:rPr>
          <w:rFonts w:ascii="Georgia" w:hAnsi="Georgia" w:cs="Lucida Sans Unicode"/>
          <w:b/>
          <w:bCs/>
          <w:color w:val="000000"/>
          <w:sz w:val="18"/>
          <w:szCs w:val="18"/>
        </w:rPr>
      </w:pPr>
      <w:r w:rsidRPr="00D573F7">
        <w:rPr>
          <w:rStyle w:val="qword"/>
          <w:rFonts w:ascii="Georgia" w:hAnsi="Georgia" w:cs="Lucida Sans Unicode"/>
          <w:b/>
          <w:bCs/>
          <w:color w:val="000000"/>
          <w:sz w:val="18"/>
          <w:szCs w:val="18"/>
        </w:rPr>
        <w:t>What is a disadvantage of NAT?</w:t>
      </w:r>
    </w:p>
    <w:p w:rsidR="001B1B10" w:rsidRPr="00D573F7" w:rsidRDefault="001B1B10" w:rsidP="001B1B10">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There is no end-to-end addressing.</w:t>
      </w:r>
    </w:p>
    <w:p w:rsidR="001B1B10" w:rsidRPr="00D573F7" w:rsidRDefault="001B1B10" w:rsidP="001B1B10">
      <w:pPr>
        <w:pStyle w:val="Nadpis3"/>
        <w:shd w:val="clear" w:color="auto" w:fill="FFFFFF"/>
        <w:spacing w:before="0"/>
        <w:ind w:right="396"/>
        <w:rPr>
          <w:rFonts w:ascii="Georgia" w:hAnsi="Georgia" w:cs="Lucida Sans Unicode"/>
          <w:b/>
          <w:bCs/>
          <w:color w:val="000000"/>
          <w:sz w:val="18"/>
          <w:szCs w:val="18"/>
        </w:rPr>
      </w:pPr>
      <w:r w:rsidRPr="00D573F7">
        <w:rPr>
          <w:rStyle w:val="qword"/>
          <w:rFonts w:ascii="Georgia" w:hAnsi="Georgia" w:cs="Lucida Sans Unicode"/>
          <w:b/>
          <w:bCs/>
          <w:color w:val="000000"/>
          <w:sz w:val="18"/>
          <w:szCs w:val="18"/>
        </w:rPr>
        <w:t>Refer to the exhibit. The Gigabit interfaces on both routers have been configured with subinterface numbers that match the VLAN numbers connected to them. PCs on VLAN 10 should be able to print to the P1 printer on VLAN 12. PCs on VLAN 20 should print to the printers on VLAN 22. What interface and in what direction should you place a standard ACL that allows printing to P1 from data VLAN 10, but stops the PCs on VLAN 20 from using the P1 printer? (Choose two.)</w:t>
      </w:r>
    </w:p>
    <w:p w:rsidR="001B1B10" w:rsidRPr="00D573F7" w:rsidRDefault="001B1B10" w:rsidP="001B1B10">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1. outbound</w:t>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2. R1 Gi0/1.12</w:t>
      </w:r>
    </w:p>
    <w:p w:rsidR="001B1B10" w:rsidRPr="00D573F7" w:rsidRDefault="001B1B10" w:rsidP="001B1B10">
      <w:pPr>
        <w:pStyle w:val="Nadpis3"/>
        <w:shd w:val="clear" w:color="auto" w:fill="FFFFFF"/>
        <w:spacing w:before="0"/>
        <w:ind w:right="396"/>
        <w:rPr>
          <w:rStyle w:val="qword"/>
          <w:rFonts w:ascii="Georgia" w:hAnsi="Georgia" w:cs="Lucida Sans Unicode"/>
          <w:b/>
          <w:bCs/>
          <w:color w:val="000000"/>
          <w:sz w:val="18"/>
          <w:szCs w:val="18"/>
        </w:rPr>
      </w:pPr>
    </w:p>
    <w:p w:rsidR="001B1B10" w:rsidRPr="00D573F7" w:rsidRDefault="001B1B10" w:rsidP="001B1B10">
      <w:pPr>
        <w:pStyle w:val="Nadpis3"/>
        <w:shd w:val="clear" w:color="auto" w:fill="FFFFFF"/>
        <w:spacing w:before="0"/>
        <w:ind w:right="396"/>
        <w:rPr>
          <w:rFonts w:ascii="Georgia" w:hAnsi="Georgia" w:cs="Lucida Sans Unicode"/>
          <w:b/>
          <w:bCs/>
          <w:color w:val="000000"/>
          <w:sz w:val="18"/>
          <w:szCs w:val="18"/>
        </w:rPr>
      </w:pPr>
      <w:r w:rsidRPr="00D573F7">
        <w:rPr>
          <w:rStyle w:val="qword"/>
          <w:rFonts w:ascii="Georgia" w:hAnsi="Georgia" w:cs="Lucida Sans Unicode"/>
          <w:b/>
          <w:bCs/>
          <w:color w:val="000000"/>
          <w:sz w:val="18"/>
          <w:szCs w:val="18"/>
        </w:rPr>
        <w:t>Two employees in the Sales department work different shifts with their laptop computers and share the same Ethernet port in the office. Which set of commands would allow only these two laptops to use the Ethernet port and create violation log entry without shutting down the port if a violation occurs?</w:t>
      </w:r>
    </w:p>
    <w:p w:rsidR="001B1B10" w:rsidRPr="00D573F7" w:rsidRDefault="001B1B10" w:rsidP="001B1B10">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switchport mode access</w:t>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switchport port-security</w:t>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switchport port-security maximum 2</w:t>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switchport port-security mac-address sticky</w:t>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switchport port-security violation restrict</w:t>
      </w:r>
    </w:p>
    <w:p w:rsidR="001B1B10" w:rsidRPr="00D573F7" w:rsidRDefault="001B1B10" w:rsidP="001B1B10">
      <w:pPr>
        <w:pStyle w:val="Nadpis3"/>
        <w:shd w:val="clear" w:color="auto" w:fill="FFFFFF"/>
        <w:spacing w:before="0"/>
        <w:ind w:right="396"/>
        <w:rPr>
          <w:rStyle w:val="qword"/>
          <w:rFonts w:ascii="Georgia" w:hAnsi="Georgia" w:cs="Lucida Sans Unicode"/>
          <w:b/>
          <w:bCs/>
          <w:color w:val="000000"/>
          <w:sz w:val="18"/>
          <w:szCs w:val="18"/>
        </w:rPr>
      </w:pPr>
    </w:p>
    <w:p w:rsidR="001B1B10" w:rsidRPr="00D573F7" w:rsidRDefault="001B1B10" w:rsidP="001B1B10">
      <w:pPr>
        <w:pStyle w:val="Nadpis3"/>
        <w:shd w:val="clear" w:color="auto" w:fill="FFFFFF"/>
        <w:spacing w:before="0"/>
        <w:ind w:right="396"/>
        <w:rPr>
          <w:rFonts w:ascii="Georgia" w:hAnsi="Georgia" w:cs="Lucida Sans Unicode"/>
          <w:b/>
          <w:bCs/>
          <w:color w:val="000000"/>
          <w:sz w:val="18"/>
          <w:szCs w:val="18"/>
        </w:rPr>
      </w:pPr>
      <w:r w:rsidRPr="00D573F7">
        <w:rPr>
          <w:rStyle w:val="qword"/>
          <w:rFonts w:ascii="Georgia" w:hAnsi="Georgia" w:cs="Lucida Sans Unicode"/>
          <w:b/>
          <w:bCs/>
          <w:color w:val="000000"/>
          <w:sz w:val="18"/>
          <w:szCs w:val="18"/>
        </w:rPr>
        <w:t>Which command will create a static route on R2 in order to reach PC B?</w:t>
      </w:r>
    </w:p>
    <w:p w:rsidR="001B1B10" w:rsidRPr="00D573F7" w:rsidRDefault="001B1B10" w:rsidP="001B1B10">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R1(config)# ip route 172.16.2.0 255.255.255.0 172.16.3.1</w:t>
      </w:r>
    </w:p>
    <w:p w:rsidR="001B1B10" w:rsidRPr="00D573F7" w:rsidRDefault="001B1B10" w:rsidP="001B1B10">
      <w:pPr>
        <w:pStyle w:val="Nadpis3"/>
        <w:shd w:val="clear" w:color="auto" w:fill="FFFFFF"/>
        <w:spacing w:before="0"/>
        <w:ind w:right="396"/>
        <w:rPr>
          <w:rStyle w:val="qword"/>
          <w:rFonts w:ascii="Georgia" w:hAnsi="Georgia" w:cs="Lucida Sans Unicode"/>
          <w:b/>
          <w:bCs/>
          <w:color w:val="000000"/>
          <w:sz w:val="18"/>
          <w:szCs w:val="18"/>
        </w:rPr>
      </w:pPr>
    </w:p>
    <w:p w:rsidR="001B1B10" w:rsidRPr="00D573F7" w:rsidRDefault="001B1B10" w:rsidP="001B1B10">
      <w:pPr>
        <w:pStyle w:val="Nadpis3"/>
        <w:shd w:val="clear" w:color="auto" w:fill="FFFFFF"/>
        <w:spacing w:before="0"/>
        <w:ind w:right="396"/>
        <w:rPr>
          <w:rFonts w:ascii="Georgia" w:hAnsi="Georgia" w:cs="Lucida Sans Unicode"/>
          <w:b/>
          <w:bCs/>
          <w:color w:val="000000"/>
          <w:sz w:val="18"/>
          <w:szCs w:val="18"/>
        </w:rPr>
      </w:pPr>
      <w:r w:rsidRPr="00D573F7">
        <w:rPr>
          <w:rStyle w:val="qword"/>
          <w:rFonts w:ascii="Georgia" w:hAnsi="Georgia" w:cs="Lucida Sans Unicode"/>
          <w:b/>
          <w:bCs/>
          <w:color w:val="000000"/>
          <w:sz w:val="18"/>
          <w:szCs w:val="18"/>
        </w:rPr>
        <w:t>Refer to the exhibit. The partial configuration that is shown was used to configure router on a stick for VLANS 10, 30, and 50. However, testing shows that there are some connectivity problems between the VLANs. Which configuration error is causing this problem?</w:t>
      </w:r>
    </w:p>
    <w:p w:rsidR="001B1B10" w:rsidRPr="00D573F7" w:rsidRDefault="001B1B10" w:rsidP="001B1B10">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The wrong VLAN has been configured on subinterface Fa0/0.50.</w:t>
      </w:r>
    </w:p>
    <w:p w:rsidR="001B1B10" w:rsidRPr="00D573F7" w:rsidRDefault="001B1B10" w:rsidP="001B1B10">
      <w:pPr>
        <w:pStyle w:val="Nadpis3"/>
        <w:shd w:val="clear" w:color="auto" w:fill="FFFFFF"/>
        <w:spacing w:before="0"/>
        <w:ind w:right="396"/>
        <w:rPr>
          <w:rStyle w:val="qword"/>
          <w:rFonts w:ascii="Georgia" w:hAnsi="Georgia" w:cs="Lucida Sans Unicode"/>
          <w:b/>
          <w:bCs/>
          <w:color w:val="000000"/>
          <w:sz w:val="18"/>
          <w:szCs w:val="18"/>
        </w:rPr>
      </w:pPr>
    </w:p>
    <w:p w:rsidR="001B1B10" w:rsidRPr="00D573F7" w:rsidRDefault="001B1B10" w:rsidP="001B1B10">
      <w:pPr>
        <w:pStyle w:val="Nadpis3"/>
        <w:shd w:val="clear" w:color="auto" w:fill="FFFFFF"/>
        <w:spacing w:before="0"/>
        <w:ind w:right="396"/>
        <w:rPr>
          <w:rFonts w:ascii="Georgia" w:hAnsi="Georgia" w:cs="Lucida Sans Unicode"/>
          <w:b/>
          <w:bCs/>
          <w:color w:val="000000"/>
          <w:sz w:val="18"/>
          <w:szCs w:val="18"/>
        </w:rPr>
      </w:pPr>
      <w:r w:rsidRPr="00D573F7">
        <w:rPr>
          <w:rStyle w:val="qword"/>
          <w:rFonts w:ascii="Georgia" w:hAnsi="Georgia" w:cs="Lucida Sans Unicode"/>
          <w:b/>
          <w:bCs/>
          <w:color w:val="000000"/>
          <w:sz w:val="18"/>
          <w:szCs w:val="18"/>
        </w:rPr>
        <w:t>Which three pieces of information does a link-state routing protocol use initially as link-state information for locally connected links? (Choose three.)</w:t>
      </w:r>
    </w:p>
    <w:p w:rsidR="001B1B10" w:rsidRPr="00D573F7" w:rsidRDefault="001B1B10" w:rsidP="001B1B10">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1. the cost of that link</w:t>
      </w:r>
      <w:r w:rsidRPr="00D573F7">
        <w:rPr>
          <w:rStyle w:val="apple-converted-space"/>
          <w:rFonts w:ascii="Georgia" w:hAnsi="Georgia" w:cs="Lucida Sans Unicode"/>
          <w:color w:val="FF0000"/>
          <w:sz w:val="18"/>
          <w:szCs w:val="18"/>
        </w:rPr>
        <w:t> </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2. the type of network link</w:t>
      </w:r>
      <w:r w:rsidRPr="00D573F7">
        <w:rPr>
          <w:rStyle w:val="apple-converted-space"/>
          <w:rFonts w:ascii="Georgia" w:hAnsi="Georgia" w:cs="Lucida Sans Unicode"/>
          <w:color w:val="FF0000"/>
          <w:sz w:val="18"/>
          <w:szCs w:val="18"/>
        </w:rPr>
        <w:t> </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3. the link router interface IP address and subnet mask</w:t>
      </w:r>
    </w:p>
    <w:p w:rsidR="001B1B10" w:rsidRPr="00D573F7" w:rsidRDefault="001B1B10" w:rsidP="001B1B10">
      <w:pPr>
        <w:pStyle w:val="Nadpis3"/>
        <w:shd w:val="clear" w:color="auto" w:fill="FFFFFF"/>
        <w:spacing w:before="0"/>
        <w:ind w:right="396"/>
        <w:rPr>
          <w:rStyle w:val="qword"/>
          <w:rFonts w:ascii="Georgia" w:hAnsi="Georgia" w:cs="Lucida Sans Unicode"/>
          <w:b/>
          <w:bCs/>
          <w:color w:val="000000"/>
          <w:sz w:val="18"/>
          <w:szCs w:val="18"/>
        </w:rPr>
      </w:pPr>
    </w:p>
    <w:p w:rsidR="001B1B10" w:rsidRPr="00D573F7" w:rsidRDefault="001B1B10" w:rsidP="001B1B10">
      <w:pPr>
        <w:pStyle w:val="Nadpis3"/>
        <w:shd w:val="clear" w:color="auto" w:fill="FFFFFF"/>
        <w:spacing w:before="0"/>
        <w:ind w:right="396"/>
        <w:rPr>
          <w:rFonts w:ascii="Georgia" w:hAnsi="Georgia" w:cs="Lucida Sans Unicode"/>
          <w:b/>
          <w:bCs/>
          <w:color w:val="000000"/>
          <w:sz w:val="18"/>
          <w:szCs w:val="18"/>
        </w:rPr>
      </w:pPr>
      <w:r w:rsidRPr="00D573F7">
        <w:rPr>
          <w:rStyle w:val="qword"/>
          <w:rFonts w:ascii="Georgia" w:hAnsi="Georgia" w:cs="Lucida Sans Unicode"/>
          <w:b/>
          <w:bCs/>
          <w:color w:val="000000"/>
          <w:sz w:val="18"/>
          <w:szCs w:val="18"/>
        </w:rPr>
        <w:t>Which switching method drops frames that fail the FCS check?</w:t>
      </w:r>
    </w:p>
    <w:p w:rsidR="001B1B10" w:rsidRPr="00D573F7" w:rsidRDefault="001B1B10" w:rsidP="001B1B10">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store-and-forward switching</w:t>
      </w:r>
    </w:p>
    <w:p w:rsidR="001B1B10" w:rsidRPr="00D573F7" w:rsidRDefault="001B1B10" w:rsidP="001B1B10">
      <w:pPr>
        <w:pStyle w:val="Nadpis3"/>
        <w:shd w:val="clear" w:color="auto" w:fill="FFFFFF"/>
        <w:spacing w:before="0"/>
        <w:ind w:right="396"/>
        <w:rPr>
          <w:rStyle w:val="qword"/>
          <w:rFonts w:ascii="Georgia" w:hAnsi="Georgia" w:cs="Lucida Sans Unicode"/>
          <w:b/>
          <w:bCs/>
          <w:color w:val="000000"/>
          <w:sz w:val="18"/>
          <w:szCs w:val="18"/>
        </w:rPr>
      </w:pPr>
    </w:p>
    <w:p w:rsidR="001B1B10" w:rsidRPr="00D573F7" w:rsidRDefault="001B1B10" w:rsidP="001B1B10">
      <w:pPr>
        <w:pStyle w:val="Nadpis3"/>
        <w:shd w:val="clear" w:color="auto" w:fill="FFFFFF"/>
        <w:spacing w:before="0"/>
        <w:ind w:right="396"/>
        <w:rPr>
          <w:rFonts w:ascii="Georgia" w:hAnsi="Georgia" w:cs="Lucida Sans Unicode"/>
          <w:b/>
          <w:bCs/>
          <w:color w:val="000000"/>
          <w:sz w:val="18"/>
          <w:szCs w:val="18"/>
        </w:rPr>
      </w:pPr>
      <w:r w:rsidRPr="00D573F7">
        <w:rPr>
          <w:rStyle w:val="qword"/>
          <w:rFonts w:ascii="Georgia" w:hAnsi="Georgia" w:cs="Lucida Sans Unicode"/>
          <w:b/>
          <w:bCs/>
          <w:color w:val="000000"/>
          <w:sz w:val="18"/>
          <w:szCs w:val="18"/>
        </w:rPr>
        <w:t>Which two commands should be implemented to return a Cisco 3560 trunk port to its default configuration? (Choose two.)</w:t>
      </w:r>
    </w:p>
    <w:p w:rsidR="001B1B10" w:rsidRPr="00D573F7" w:rsidRDefault="001B1B10" w:rsidP="001B1B10">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1. S1(config-if)# no switchport trunk native vlan</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2. S1(config-if)# no switchport trunk allowed vlan</w:t>
      </w:r>
    </w:p>
    <w:p w:rsidR="001B1B10" w:rsidRPr="00D573F7" w:rsidRDefault="001B1B10" w:rsidP="001B1B10">
      <w:pPr>
        <w:pStyle w:val="Nadpis3"/>
        <w:shd w:val="clear" w:color="auto" w:fill="FFFFFF"/>
        <w:spacing w:before="0"/>
        <w:ind w:right="396"/>
        <w:rPr>
          <w:rStyle w:val="qword"/>
          <w:rFonts w:ascii="Georgia" w:hAnsi="Georgia" w:cs="Lucida Sans Unicode"/>
          <w:b/>
          <w:bCs/>
          <w:color w:val="000000"/>
          <w:sz w:val="18"/>
          <w:szCs w:val="18"/>
        </w:rPr>
      </w:pPr>
    </w:p>
    <w:p w:rsidR="001B1B10" w:rsidRPr="00D573F7" w:rsidRDefault="001B1B10" w:rsidP="001B1B10">
      <w:pPr>
        <w:pStyle w:val="Nadpis3"/>
        <w:shd w:val="clear" w:color="auto" w:fill="FFFFFF"/>
        <w:spacing w:before="0"/>
        <w:ind w:right="396"/>
        <w:rPr>
          <w:rFonts w:ascii="Georgia" w:hAnsi="Georgia" w:cs="Lucida Sans Unicode"/>
          <w:b/>
          <w:bCs/>
          <w:color w:val="000000"/>
          <w:sz w:val="18"/>
          <w:szCs w:val="18"/>
        </w:rPr>
      </w:pPr>
      <w:r w:rsidRPr="00D573F7">
        <w:rPr>
          <w:rStyle w:val="qword"/>
          <w:rFonts w:ascii="Georgia" w:hAnsi="Georgia" w:cs="Lucida Sans Unicode"/>
          <w:b/>
          <w:bCs/>
          <w:color w:val="000000"/>
          <w:sz w:val="18"/>
          <w:szCs w:val="18"/>
        </w:rPr>
        <w:t>Which command will enable auto-MDIX on a device?</w:t>
      </w:r>
    </w:p>
    <w:p w:rsidR="001B1B10" w:rsidRPr="00D573F7" w:rsidRDefault="001B1B10" w:rsidP="001B1B10">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S1(config-if)# mdix auto</w:t>
      </w:r>
    </w:p>
    <w:p w:rsidR="001B1B10" w:rsidRPr="00D573F7" w:rsidRDefault="001B1B10" w:rsidP="001B1B10">
      <w:pPr>
        <w:pStyle w:val="Nadpis3"/>
        <w:shd w:val="clear" w:color="auto" w:fill="FFFFFF"/>
        <w:spacing w:before="0"/>
        <w:ind w:right="396"/>
        <w:rPr>
          <w:rStyle w:val="qword"/>
          <w:rFonts w:ascii="Georgia" w:hAnsi="Georgia" w:cs="Lucida Sans Unicode"/>
          <w:b/>
          <w:bCs/>
          <w:color w:val="000000"/>
          <w:sz w:val="18"/>
          <w:szCs w:val="18"/>
        </w:rPr>
      </w:pPr>
    </w:p>
    <w:p w:rsidR="001B1B10" w:rsidRPr="00D573F7" w:rsidRDefault="001B1B10" w:rsidP="001B1B10">
      <w:pPr>
        <w:pStyle w:val="Nadpis3"/>
        <w:shd w:val="clear" w:color="auto" w:fill="FFFFFF"/>
        <w:spacing w:before="0"/>
        <w:ind w:right="396"/>
        <w:rPr>
          <w:rFonts w:ascii="Georgia" w:hAnsi="Georgia" w:cs="Lucida Sans Unicode"/>
          <w:b/>
          <w:bCs/>
          <w:color w:val="000000"/>
          <w:sz w:val="18"/>
          <w:szCs w:val="18"/>
        </w:rPr>
      </w:pPr>
      <w:r w:rsidRPr="00D573F7">
        <w:rPr>
          <w:rStyle w:val="qword"/>
          <w:rFonts w:ascii="Georgia" w:hAnsi="Georgia" w:cs="Lucida Sans Unicode"/>
          <w:b/>
          <w:bCs/>
          <w:color w:val="000000"/>
          <w:sz w:val="18"/>
          <w:szCs w:val="18"/>
        </w:rPr>
        <w:t>What is the effect of issuing the passive-interface default command on a router that is configured for OSPF?</w:t>
      </w:r>
    </w:p>
    <w:p w:rsidR="001B1B10" w:rsidRPr="00D573F7" w:rsidRDefault="001B1B10" w:rsidP="001B1B10">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It prevents OSPF messages from being sent out any OSPF-enabled interface.</w:t>
      </w:r>
    </w:p>
    <w:p w:rsidR="001B1B10" w:rsidRPr="00D573F7" w:rsidRDefault="001B1B10" w:rsidP="001B1B10">
      <w:pPr>
        <w:pStyle w:val="Nadpis3"/>
        <w:shd w:val="clear" w:color="auto" w:fill="FFFFFF"/>
        <w:spacing w:before="0"/>
        <w:ind w:right="396"/>
        <w:rPr>
          <w:rStyle w:val="qword"/>
          <w:rFonts w:ascii="Georgia" w:hAnsi="Georgia" w:cs="Lucida Sans Unicode"/>
          <w:b/>
          <w:bCs/>
          <w:color w:val="000000"/>
          <w:sz w:val="18"/>
          <w:szCs w:val="18"/>
        </w:rPr>
      </w:pPr>
    </w:p>
    <w:p w:rsidR="001B1B10" w:rsidRPr="00D573F7" w:rsidRDefault="001B1B10" w:rsidP="001B1B10">
      <w:pPr>
        <w:pStyle w:val="Nadpis3"/>
        <w:shd w:val="clear" w:color="auto" w:fill="FFFFFF"/>
        <w:spacing w:before="0"/>
        <w:ind w:right="396"/>
        <w:rPr>
          <w:rFonts w:ascii="Georgia" w:hAnsi="Georgia" w:cs="Lucida Sans Unicode"/>
          <w:b/>
          <w:bCs/>
          <w:color w:val="000000"/>
          <w:sz w:val="18"/>
          <w:szCs w:val="18"/>
        </w:rPr>
      </w:pPr>
      <w:r w:rsidRPr="00D573F7">
        <w:rPr>
          <w:rStyle w:val="qword"/>
          <w:rFonts w:ascii="Georgia" w:hAnsi="Georgia" w:cs="Lucida Sans Unicode"/>
          <w:b/>
          <w:bCs/>
          <w:color w:val="000000"/>
          <w:sz w:val="18"/>
          <w:szCs w:val="18"/>
        </w:rPr>
        <w:t>Which two packet filters could a network administrator use on an IPv4 extended ACL? (Choose two.)</w:t>
      </w:r>
    </w:p>
    <w:p w:rsidR="001B1B10" w:rsidRPr="00D573F7" w:rsidRDefault="001B1B10" w:rsidP="001B1B10">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1. ICMP message type</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2. destination UDP port number</w:t>
      </w:r>
    </w:p>
    <w:p w:rsidR="001B1B10" w:rsidRPr="00D573F7" w:rsidRDefault="001B1B10" w:rsidP="001B1B10">
      <w:pPr>
        <w:pStyle w:val="Nadpis3"/>
        <w:shd w:val="clear" w:color="auto" w:fill="FFFFFF"/>
        <w:spacing w:before="0"/>
        <w:ind w:right="396"/>
        <w:rPr>
          <w:rStyle w:val="qword"/>
          <w:rFonts w:ascii="Georgia" w:hAnsi="Georgia" w:cs="Lucida Sans Unicode"/>
          <w:b/>
          <w:bCs/>
          <w:color w:val="000000"/>
          <w:sz w:val="18"/>
          <w:szCs w:val="18"/>
        </w:rPr>
      </w:pPr>
    </w:p>
    <w:p w:rsidR="001B1B10" w:rsidRPr="00D573F7" w:rsidRDefault="001B1B10" w:rsidP="001B1B10">
      <w:pPr>
        <w:pStyle w:val="Nadpis3"/>
        <w:shd w:val="clear" w:color="auto" w:fill="FFFFFF"/>
        <w:spacing w:before="0"/>
        <w:ind w:right="396"/>
        <w:rPr>
          <w:rFonts w:ascii="Georgia" w:hAnsi="Georgia" w:cs="Lucida Sans Unicode"/>
          <w:b/>
          <w:bCs/>
          <w:color w:val="000000"/>
          <w:sz w:val="18"/>
          <w:szCs w:val="18"/>
        </w:rPr>
      </w:pPr>
      <w:r w:rsidRPr="00D573F7">
        <w:rPr>
          <w:rStyle w:val="qword"/>
          <w:rFonts w:ascii="Georgia" w:hAnsi="Georgia" w:cs="Lucida Sans Unicode"/>
          <w:b/>
          <w:bCs/>
          <w:color w:val="000000"/>
          <w:sz w:val="18"/>
          <w:szCs w:val="18"/>
        </w:rPr>
        <w:t>What is the purpose of setting the native VLAN separate from data VLANs?</w:t>
      </w:r>
    </w:p>
    <w:p w:rsidR="001B1B10" w:rsidRPr="00D573F7" w:rsidRDefault="001B1B10" w:rsidP="001B1B10">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A separate VLAN should be used to carry uncommon untagged frames to avoid bandwidth contention on data VLANs.</w:t>
      </w:r>
    </w:p>
    <w:p w:rsidR="001B1B10" w:rsidRPr="00D573F7" w:rsidRDefault="001B1B10" w:rsidP="001B1B10">
      <w:pPr>
        <w:pStyle w:val="Nadpis3"/>
        <w:shd w:val="clear" w:color="auto" w:fill="FFFFFF"/>
        <w:spacing w:before="0"/>
        <w:ind w:right="396"/>
        <w:rPr>
          <w:rStyle w:val="qword"/>
          <w:rFonts w:ascii="Georgia" w:hAnsi="Georgia" w:cs="Lucida Sans Unicode"/>
          <w:b/>
          <w:bCs/>
          <w:color w:val="000000"/>
          <w:sz w:val="18"/>
          <w:szCs w:val="18"/>
        </w:rPr>
      </w:pPr>
    </w:p>
    <w:p w:rsidR="001B1B10" w:rsidRPr="00D573F7" w:rsidRDefault="001B1B10" w:rsidP="001B1B10">
      <w:pPr>
        <w:pStyle w:val="Nadpis3"/>
        <w:shd w:val="clear" w:color="auto" w:fill="FFFFFF"/>
        <w:spacing w:before="0"/>
        <w:ind w:right="396"/>
        <w:rPr>
          <w:rFonts w:ascii="Georgia" w:hAnsi="Georgia" w:cs="Lucida Sans Unicode"/>
          <w:b/>
          <w:bCs/>
          <w:color w:val="000000"/>
          <w:sz w:val="18"/>
          <w:szCs w:val="18"/>
        </w:rPr>
      </w:pPr>
      <w:r w:rsidRPr="00D573F7">
        <w:rPr>
          <w:rStyle w:val="qword"/>
          <w:rFonts w:ascii="Georgia" w:hAnsi="Georgia" w:cs="Lucida Sans Unicode"/>
          <w:b/>
          <w:bCs/>
          <w:color w:val="000000"/>
          <w:sz w:val="18"/>
          <w:szCs w:val="18"/>
        </w:rPr>
        <w:t>Which three advantages are provided by static routing? (Choose three.)</w:t>
      </w:r>
    </w:p>
    <w:p w:rsidR="001B1B10" w:rsidRPr="00D573F7" w:rsidRDefault="001B1B10" w:rsidP="001B1B10">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1. The path a static route uses to send data is known.</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2. Static routing does not advertise over the network, thus providing better security.</w:t>
      </w:r>
      <w:r w:rsidRPr="00D573F7">
        <w:rPr>
          <w:rStyle w:val="apple-converted-space"/>
          <w:rFonts w:ascii="Georgia" w:hAnsi="Georgia" w:cs="Lucida Sans Unicode"/>
          <w:color w:val="FF0000"/>
          <w:sz w:val="18"/>
          <w:szCs w:val="18"/>
        </w:rPr>
        <w:t> </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3. Static routing typically uses less network bandwidth and fewer CPU operations than dynamic routing does.</w:t>
      </w:r>
    </w:p>
    <w:p w:rsidR="001B1B10" w:rsidRPr="00D573F7" w:rsidRDefault="001B1B10" w:rsidP="001B1B10">
      <w:pPr>
        <w:pStyle w:val="Nadpis3"/>
        <w:shd w:val="clear" w:color="auto" w:fill="FFFFFF"/>
        <w:spacing w:before="0"/>
        <w:ind w:right="396"/>
        <w:rPr>
          <w:rStyle w:val="qword"/>
          <w:rFonts w:ascii="Georgia" w:hAnsi="Georgia" w:cs="Lucida Sans Unicode"/>
          <w:b/>
          <w:bCs/>
          <w:color w:val="000000"/>
          <w:sz w:val="18"/>
          <w:szCs w:val="18"/>
        </w:rPr>
      </w:pPr>
    </w:p>
    <w:p w:rsidR="001B1B10" w:rsidRPr="00D573F7" w:rsidRDefault="001B1B10" w:rsidP="001B1B10">
      <w:pPr>
        <w:pStyle w:val="Nadpis3"/>
        <w:shd w:val="clear" w:color="auto" w:fill="FFFFFF"/>
        <w:spacing w:before="0"/>
        <w:ind w:right="396"/>
        <w:rPr>
          <w:rFonts w:ascii="Georgia" w:hAnsi="Georgia" w:cs="Lucida Sans Unicode"/>
          <w:b/>
          <w:bCs/>
          <w:color w:val="000000"/>
          <w:sz w:val="18"/>
          <w:szCs w:val="18"/>
        </w:rPr>
      </w:pPr>
      <w:r w:rsidRPr="00D573F7">
        <w:rPr>
          <w:rStyle w:val="qword"/>
          <w:rFonts w:ascii="Georgia" w:hAnsi="Georgia" w:cs="Lucida Sans Unicode"/>
          <w:b/>
          <w:bCs/>
          <w:color w:val="000000"/>
          <w:sz w:val="18"/>
          <w:szCs w:val="18"/>
        </w:rPr>
        <w:t>A network administrator is implementing a distance vector routing protocol between neighbors on the network. In the context of distance vector protocols, what is a neighbor?</w:t>
      </w:r>
    </w:p>
    <w:p w:rsidR="001B1B10" w:rsidRPr="00D573F7" w:rsidRDefault="001B1B10" w:rsidP="001B1B10">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routers that share a link and use the same routing protocol</w:t>
      </w:r>
    </w:p>
    <w:p w:rsidR="001B1B10" w:rsidRPr="00D573F7" w:rsidRDefault="001B1B10" w:rsidP="001B1B10">
      <w:pPr>
        <w:pStyle w:val="Nadpis3"/>
        <w:shd w:val="clear" w:color="auto" w:fill="FFFFFF"/>
        <w:spacing w:before="0"/>
        <w:ind w:right="396"/>
        <w:rPr>
          <w:rStyle w:val="qword"/>
          <w:rFonts w:ascii="Georgia" w:hAnsi="Georgia" w:cs="Lucida Sans Unicode"/>
          <w:b/>
          <w:bCs/>
          <w:color w:val="000000"/>
          <w:sz w:val="18"/>
          <w:szCs w:val="18"/>
        </w:rPr>
      </w:pPr>
    </w:p>
    <w:p w:rsidR="001B1B10" w:rsidRPr="00D573F7" w:rsidRDefault="001B1B10" w:rsidP="001B1B10">
      <w:pPr>
        <w:pStyle w:val="Nadpis3"/>
        <w:shd w:val="clear" w:color="auto" w:fill="FFFFFF"/>
        <w:spacing w:before="0"/>
        <w:ind w:right="396"/>
        <w:rPr>
          <w:rFonts w:ascii="Georgia" w:hAnsi="Georgia" w:cs="Lucida Sans Unicode"/>
          <w:b/>
          <w:bCs/>
          <w:color w:val="000000"/>
          <w:sz w:val="18"/>
          <w:szCs w:val="18"/>
        </w:rPr>
      </w:pPr>
      <w:r w:rsidRPr="00D573F7">
        <w:rPr>
          <w:rStyle w:val="qword"/>
          <w:rFonts w:ascii="Georgia" w:hAnsi="Georgia" w:cs="Lucida Sans Unicode"/>
          <w:b/>
          <w:bCs/>
          <w:color w:val="000000"/>
          <w:sz w:val="18"/>
          <w:szCs w:val="18"/>
        </w:rPr>
        <w:t>Refer to the exhibit. How many broadcast and collision domains exist in the topology?</w:t>
      </w:r>
    </w:p>
    <w:p w:rsidR="001B1B10" w:rsidRPr="00D573F7" w:rsidRDefault="001B1B10" w:rsidP="001B1B10">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5 broadcast domains and 10 collision domains</w:t>
      </w:r>
    </w:p>
    <w:p w:rsidR="001B1B10" w:rsidRPr="00D573F7" w:rsidRDefault="001B1B10" w:rsidP="001B1B10">
      <w:pPr>
        <w:pStyle w:val="Nadpis3"/>
        <w:shd w:val="clear" w:color="auto" w:fill="FFFFFF"/>
        <w:spacing w:before="0"/>
        <w:ind w:right="396"/>
        <w:rPr>
          <w:rStyle w:val="qword"/>
          <w:rFonts w:ascii="Georgia" w:hAnsi="Georgia" w:cs="Lucida Sans Unicode"/>
          <w:b/>
          <w:bCs/>
          <w:color w:val="000000"/>
          <w:sz w:val="18"/>
          <w:szCs w:val="18"/>
        </w:rPr>
      </w:pPr>
    </w:p>
    <w:p w:rsidR="001B1B10" w:rsidRPr="00D573F7" w:rsidRDefault="001B1B10" w:rsidP="001B1B10">
      <w:pPr>
        <w:pStyle w:val="Nadpis3"/>
        <w:shd w:val="clear" w:color="auto" w:fill="FFFFFF"/>
        <w:spacing w:before="0"/>
        <w:ind w:right="396"/>
        <w:rPr>
          <w:rFonts w:ascii="Georgia" w:hAnsi="Georgia" w:cs="Lucida Sans Unicode"/>
          <w:b/>
          <w:bCs/>
          <w:color w:val="000000"/>
          <w:sz w:val="18"/>
          <w:szCs w:val="18"/>
        </w:rPr>
      </w:pPr>
      <w:r w:rsidRPr="00D573F7">
        <w:rPr>
          <w:rStyle w:val="qword"/>
          <w:rFonts w:ascii="Georgia" w:hAnsi="Georgia" w:cs="Lucida Sans Unicode"/>
          <w:b/>
          <w:bCs/>
          <w:color w:val="000000"/>
          <w:sz w:val="18"/>
          <w:szCs w:val="18"/>
        </w:rPr>
        <w:t>Which command, when issued in the interface configuration mode of a router, enables the interface to acquire an IPv4 address automatically from an ISP, when that link to the ISP is enabled?</w:t>
      </w:r>
    </w:p>
    <w:p w:rsidR="001B1B10" w:rsidRPr="00D573F7" w:rsidRDefault="001B1B10" w:rsidP="001B1B10">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ip address dhcp</w:t>
      </w:r>
    </w:p>
    <w:p w:rsidR="001B1B10" w:rsidRPr="00D573F7" w:rsidRDefault="001B1B10" w:rsidP="001B1B10">
      <w:pPr>
        <w:pStyle w:val="Nadpis3"/>
        <w:shd w:val="clear" w:color="auto" w:fill="FFFFFF"/>
        <w:spacing w:before="0"/>
        <w:ind w:right="396"/>
        <w:rPr>
          <w:rStyle w:val="qword"/>
          <w:rFonts w:ascii="Georgia" w:hAnsi="Georgia" w:cs="Lucida Sans Unicode"/>
          <w:b/>
          <w:bCs/>
          <w:color w:val="000000"/>
          <w:sz w:val="18"/>
          <w:szCs w:val="18"/>
        </w:rPr>
      </w:pPr>
    </w:p>
    <w:p w:rsidR="001B1B10" w:rsidRPr="00D573F7" w:rsidRDefault="001B1B10" w:rsidP="001B1B10">
      <w:pPr>
        <w:pStyle w:val="Nadpis3"/>
        <w:shd w:val="clear" w:color="auto" w:fill="FFFFFF"/>
        <w:spacing w:before="0"/>
        <w:ind w:right="396"/>
        <w:rPr>
          <w:rFonts w:ascii="Georgia" w:hAnsi="Georgia" w:cs="Lucida Sans Unicode"/>
          <w:b/>
          <w:bCs/>
          <w:color w:val="000000"/>
          <w:sz w:val="18"/>
          <w:szCs w:val="18"/>
        </w:rPr>
      </w:pPr>
      <w:r w:rsidRPr="00D573F7">
        <w:rPr>
          <w:rStyle w:val="qword"/>
          <w:rFonts w:ascii="Georgia" w:hAnsi="Georgia" w:cs="Lucida Sans Unicode"/>
          <w:b/>
          <w:bCs/>
          <w:color w:val="000000"/>
          <w:sz w:val="18"/>
          <w:szCs w:val="18"/>
        </w:rPr>
        <w:t>A college marketing department has a networked storage device that uses the IP address 10.18.7.5, TCP port 443 for encryption, and UDP port 4365 for video streaming. The college already uses PAT on the router that connects to the Internet. The router interface has the public IP address of 209.165.200.225/30. The IP NAT pool currently uses the IP addresses ranging from 209.165.200.228-236. Which configuration would the network administrator add to allow this device to be accessed by the marketing personnel from home?</w:t>
      </w:r>
    </w:p>
    <w:p w:rsidR="001B1B10" w:rsidRPr="00D573F7" w:rsidRDefault="001B1B10" w:rsidP="001B1B10">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ip nat inside source static tcp 10.18.7.5 443 209.165.200.225 443</w:t>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ip nat inside source static udp 10.18.7.5 4365 209.165.200.225 4365</w:t>
      </w:r>
    </w:p>
    <w:p w:rsidR="001B1B10" w:rsidRPr="00D573F7" w:rsidRDefault="001B1B10" w:rsidP="001B1B10">
      <w:pPr>
        <w:pStyle w:val="Nadpis3"/>
        <w:shd w:val="clear" w:color="auto" w:fill="FFFFFF"/>
        <w:spacing w:before="0"/>
        <w:ind w:right="396"/>
        <w:rPr>
          <w:rStyle w:val="qword"/>
          <w:rFonts w:ascii="Georgia" w:hAnsi="Georgia" w:cs="Lucida Sans Unicode"/>
          <w:b/>
          <w:bCs/>
          <w:color w:val="000000"/>
          <w:sz w:val="18"/>
          <w:szCs w:val="18"/>
        </w:rPr>
      </w:pPr>
    </w:p>
    <w:p w:rsidR="001B1B10" w:rsidRPr="00D573F7" w:rsidRDefault="001B1B10" w:rsidP="001B1B10">
      <w:pPr>
        <w:pStyle w:val="Nadpis3"/>
        <w:shd w:val="clear" w:color="auto" w:fill="FFFFFF"/>
        <w:spacing w:before="0"/>
        <w:ind w:right="396"/>
        <w:rPr>
          <w:rFonts w:ascii="Georgia" w:hAnsi="Georgia" w:cs="Lucida Sans Unicode"/>
          <w:b/>
          <w:bCs/>
          <w:color w:val="000000"/>
          <w:sz w:val="18"/>
          <w:szCs w:val="18"/>
        </w:rPr>
      </w:pPr>
      <w:r w:rsidRPr="00D573F7">
        <w:rPr>
          <w:rStyle w:val="qword"/>
          <w:rFonts w:ascii="Georgia" w:hAnsi="Georgia" w:cs="Lucida Sans Unicode"/>
          <w:b/>
          <w:bCs/>
          <w:color w:val="000000"/>
          <w:sz w:val="18"/>
          <w:szCs w:val="18"/>
        </w:rPr>
        <w:t>How is the router ID for an OSPFv3 router determined?</w:t>
      </w:r>
    </w:p>
    <w:p w:rsidR="001B1B10" w:rsidRPr="00D573F7" w:rsidRDefault="001B1B10" w:rsidP="001B1B10">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the highest IPv4 address on an active interface</w:t>
      </w:r>
    </w:p>
    <w:p w:rsidR="001B1B10" w:rsidRPr="00D573F7" w:rsidRDefault="001B1B10" w:rsidP="001B1B10">
      <w:pPr>
        <w:pStyle w:val="Nadpis3"/>
        <w:shd w:val="clear" w:color="auto" w:fill="FFFFFF"/>
        <w:spacing w:before="0"/>
        <w:ind w:right="396"/>
        <w:rPr>
          <w:rStyle w:val="qword"/>
          <w:rFonts w:ascii="Georgia" w:hAnsi="Georgia" w:cs="Lucida Sans Unicode"/>
          <w:b/>
          <w:bCs/>
          <w:color w:val="000000"/>
          <w:sz w:val="18"/>
          <w:szCs w:val="18"/>
        </w:rPr>
      </w:pPr>
    </w:p>
    <w:p w:rsidR="001B1B10" w:rsidRPr="00D573F7" w:rsidRDefault="001B1B10" w:rsidP="001B1B10">
      <w:pPr>
        <w:pStyle w:val="Nadpis3"/>
        <w:shd w:val="clear" w:color="auto" w:fill="FFFFFF"/>
        <w:spacing w:before="0"/>
        <w:ind w:right="396"/>
        <w:rPr>
          <w:rFonts w:ascii="Georgia" w:hAnsi="Georgia" w:cs="Lucida Sans Unicode"/>
          <w:b/>
          <w:bCs/>
          <w:color w:val="000000"/>
          <w:sz w:val="18"/>
          <w:szCs w:val="18"/>
        </w:rPr>
      </w:pPr>
      <w:r w:rsidRPr="00D573F7">
        <w:rPr>
          <w:rStyle w:val="qword"/>
          <w:rFonts w:ascii="Georgia" w:hAnsi="Georgia" w:cs="Lucida Sans Unicode"/>
          <w:b/>
          <w:bCs/>
          <w:color w:val="000000"/>
          <w:sz w:val="18"/>
          <w:szCs w:val="18"/>
        </w:rPr>
        <w:t>Which two factors are important when deciding which interior gateway routing protocol to use? (Choose two.)</w:t>
      </w:r>
    </w:p>
    <w:p w:rsidR="001B1B10" w:rsidRPr="00D573F7" w:rsidRDefault="001B1B10" w:rsidP="001B1B10">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1. speed of convergence</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2. scalability</w:t>
      </w:r>
    </w:p>
    <w:p w:rsidR="001B1B10" w:rsidRPr="00D573F7" w:rsidRDefault="001B1B10" w:rsidP="001B1B10">
      <w:pPr>
        <w:pStyle w:val="Nadpis3"/>
        <w:shd w:val="clear" w:color="auto" w:fill="FFFFFF"/>
        <w:spacing w:before="0"/>
        <w:ind w:right="396"/>
        <w:rPr>
          <w:rStyle w:val="qword"/>
          <w:rFonts w:ascii="Georgia" w:hAnsi="Georgia" w:cs="Lucida Sans Unicode"/>
          <w:b/>
          <w:bCs/>
          <w:color w:val="000000"/>
          <w:sz w:val="18"/>
          <w:szCs w:val="18"/>
        </w:rPr>
      </w:pPr>
    </w:p>
    <w:p w:rsidR="001B1B10" w:rsidRPr="00D573F7" w:rsidRDefault="001B1B10" w:rsidP="001B1B10">
      <w:pPr>
        <w:pStyle w:val="Nadpis3"/>
        <w:shd w:val="clear" w:color="auto" w:fill="FFFFFF"/>
        <w:spacing w:before="0"/>
        <w:ind w:right="396"/>
        <w:rPr>
          <w:rFonts w:ascii="Georgia" w:hAnsi="Georgia" w:cs="Lucida Sans Unicode"/>
          <w:b/>
          <w:bCs/>
          <w:color w:val="000000"/>
          <w:sz w:val="18"/>
          <w:szCs w:val="18"/>
        </w:rPr>
      </w:pPr>
      <w:r w:rsidRPr="00D573F7">
        <w:rPr>
          <w:rStyle w:val="qword"/>
          <w:rFonts w:ascii="Georgia" w:hAnsi="Georgia" w:cs="Lucida Sans Unicode"/>
          <w:b/>
          <w:bCs/>
          <w:color w:val="000000"/>
          <w:sz w:val="18"/>
          <w:szCs w:val="18"/>
        </w:rPr>
        <w:t>A network administrator is adding ACLs to a new IPv6 multirouter environment. Which IPv6 ACE is automatically added implicitly at the end of an ACL so that two adjacent routers can discover each other?</w:t>
      </w:r>
    </w:p>
    <w:p w:rsidR="001B1B10" w:rsidRPr="00D573F7" w:rsidRDefault="001B1B10" w:rsidP="001B1B10">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permit icmp any any nd-na</w:t>
      </w:r>
    </w:p>
    <w:p w:rsidR="001B1B10" w:rsidRPr="00D573F7" w:rsidRDefault="001B1B10" w:rsidP="001B1B10">
      <w:pPr>
        <w:pStyle w:val="Nadpis3"/>
        <w:shd w:val="clear" w:color="auto" w:fill="FFFFFF"/>
        <w:spacing w:before="0"/>
        <w:ind w:right="396"/>
        <w:rPr>
          <w:rStyle w:val="qword"/>
          <w:rFonts w:ascii="Georgia" w:hAnsi="Georgia" w:cs="Lucida Sans Unicode"/>
          <w:b/>
          <w:bCs/>
          <w:color w:val="000000"/>
          <w:sz w:val="18"/>
          <w:szCs w:val="18"/>
        </w:rPr>
      </w:pPr>
    </w:p>
    <w:p w:rsidR="001B1B10" w:rsidRPr="00D573F7" w:rsidRDefault="001B1B10" w:rsidP="001B1B10">
      <w:pPr>
        <w:pStyle w:val="Nadpis3"/>
        <w:shd w:val="clear" w:color="auto" w:fill="FFFFFF"/>
        <w:spacing w:before="0"/>
        <w:ind w:right="396"/>
        <w:rPr>
          <w:rFonts w:ascii="Georgia" w:hAnsi="Georgia" w:cs="Lucida Sans Unicode"/>
          <w:b/>
          <w:bCs/>
          <w:color w:val="000000"/>
          <w:sz w:val="18"/>
          <w:szCs w:val="18"/>
        </w:rPr>
      </w:pPr>
      <w:r w:rsidRPr="00D573F7">
        <w:rPr>
          <w:rStyle w:val="qword"/>
          <w:rFonts w:ascii="Georgia" w:hAnsi="Georgia" w:cs="Lucida Sans Unicode"/>
          <w:b/>
          <w:bCs/>
          <w:color w:val="000000"/>
          <w:sz w:val="18"/>
          <w:szCs w:val="18"/>
        </w:rPr>
        <w:t>Refer to the exhibit. A network administrator is configuring a router as a DHCPv6 server. The administrator issues a show ipv6 dhcp pool command to verify the configuration. Which statement explains the reason that the number of active clients is 0?</w:t>
      </w:r>
    </w:p>
    <w:p w:rsidR="001B1B10" w:rsidRPr="00D573F7" w:rsidRDefault="001B1B10" w:rsidP="001B1B10">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The state is not maintained by the DHCPv6 server under stateless DHCPv6 operation.</w:t>
      </w:r>
    </w:p>
    <w:p w:rsidR="001B1B10" w:rsidRPr="00D573F7" w:rsidRDefault="001B1B10" w:rsidP="001B1B10">
      <w:pPr>
        <w:pStyle w:val="Nadpis3"/>
        <w:shd w:val="clear" w:color="auto" w:fill="FFFFFF"/>
        <w:spacing w:before="0"/>
        <w:ind w:right="396"/>
        <w:rPr>
          <w:rStyle w:val="qword"/>
          <w:rFonts w:ascii="Georgia" w:hAnsi="Georgia" w:cs="Lucida Sans Unicode"/>
          <w:b/>
          <w:bCs/>
          <w:color w:val="000000"/>
          <w:sz w:val="18"/>
          <w:szCs w:val="18"/>
        </w:rPr>
      </w:pPr>
    </w:p>
    <w:p w:rsidR="001B1B10" w:rsidRPr="00D573F7" w:rsidRDefault="001B1B10" w:rsidP="001B1B10">
      <w:pPr>
        <w:pStyle w:val="Nadpis3"/>
        <w:shd w:val="clear" w:color="auto" w:fill="FFFFFF"/>
        <w:spacing w:before="0"/>
        <w:ind w:right="396"/>
        <w:rPr>
          <w:rFonts w:ascii="Georgia" w:hAnsi="Georgia" w:cs="Lucida Sans Unicode"/>
          <w:b/>
          <w:bCs/>
          <w:color w:val="000000"/>
          <w:sz w:val="18"/>
          <w:szCs w:val="18"/>
        </w:rPr>
      </w:pPr>
      <w:r w:rsidRPr="00D573F7">
        <w:rPr>
          <w:rStyle w:val="qword"/>
          <w:rFonts w:ascii="Georgia" w:hAnsi="Georgia" w:cs="Lucida Sans Unicode"/>
          <w:b/>
          <w:bCs/>
          <w:color w:val="000000"/>
          <w:sz w:val="18"/>
          <w:szCs w:val="18"/>
        </w:rPr>
        <w:t>Which statement is correct about IPv6 routing?</w:t>
      </w:r>
    </w:p>
    <w:p w:rsidR="001B1B10" w:rsidRPr="00D573F7" w:rsidRDefault="001B1B10" w:rsidP="001B1B10">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IPv6 uses the link-local address of neighbors as the next-hop address for dynamic routes.</w:t>
      </w:r>
    </w:p>
    <w:p w:rsidR="001B1B10" w:rsidRPr="00D573F7" w:rsidRDefault="001B1B10" w:rsidP="001B1B10">
      <w:pPr>
        <w:pStyle w:val="Nadpis3"/>
        <w:shd w:val="clear" w:color="auto" w:fill="FFFFFF"/>
        <w:spacing w:before="0"/>
        <w:ind w:right="396"/>
        <w:rPr>
          <w:rStyle w:val="qword"/>
          <w:rFonts w:ascii="Georgia" w:hAnsi="Georgia" w:cs="Lucida Sans Unicode"/>
          <w:b/>
          <w:bCs/>
          <w:color w:val="000000"/>
          <w:sz w:val="18"/>
          <w:szCs w:val="18"/>
        </w:rPr>
      </w:pPr>
    </w:p>
    <w:p w:rsidR="001B1B10" w:rsidRPr="00D573F7" w:rsidRDefault="001B1B10" w:rsidP="001B1B10">
      <w:pPr>
        <w:pStyle w:val="Nadpis3"/>
        <w:shd w:val="clear" w:color="auto" w:fill="FFFFFF"/>
        <w:spacing w:before="0"/>
        <w:ind w:right="396"/>
        <w:rPr>
          <w:rFonts w:ascii="Georgia" w:hAnsi="Georgia" w:cs="Lucida Sans Unicode"/>
          <w:b/>
          <w:bCs/>
          <w:color w:val="000000"/>
          <w:sz w:val="18"/>
          <w:szCs w:val="18"/>
        </w:rPr>
      </w:pPr>
      <w:r w:rsidRPr="00D573F7">
        <w:rPr>
          <w:rStyle w:val="qword"/>
          <w:rFonts w:ascii="Georgia" w:hAnsi="Georgia" w:cs="Lucida Sans Unicode"/>
          <w:b/>
          <w:bCs/>
          <w:color w:val="000000"/>
          <w:sz w:val="18"/>
          <w:szCs w:val="18"/>
        </w:rPr>
        <w:t>A router has used the OSPF protocol to learn a route to the 172.16.32.0/19 network. Which command will implement a backup floating static route to this network?</w:t>
      </w:r>
    </w:p>
    <w:p w:rsidR="001B1B10" w:rsidRPr="00D573F7" w:rsidRDefault="001B1B10" w:rsidP="001B1B10">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ip route 172.16.32.0 255.255.224.0 S0/0/0 200</w:t>
      </w:r>
    </w:p>
    <w:p w:rsidR="001B1B10" w:rsidRPr="00D573F7" w:rsidRDefault="001B1B10" w:rsidP="001B1B10">
      <w:pPr>
        <w:pStyle w:val="Nadpis3"/>
        <w:shd w:val="clear" w:color="auto" w:fill="FFFFFF"/>
        <w:spacing w:before="0"/>
        <w:ind w:right="396"/>
        <w:rPr>
          <w:rStyle w:val="qword"/>
          <w:rFonts w:ascii="Georgia" w:hAnsi="Georgia" w:cs="Lucida Sans Unicode"/>
          <w:b/>
          <w:bCs/>
          <w:color w:val="000000"/>
          <w:sz w:val="18"/>
          <w:szCs w:val="18"/>
        </w:rPr>
      </w:pPr>
    </w:p>
    <w:p w:rsidR="001B1B10" w:rsidRPr="00D573F7" w:rsidRDefault="001B1B10" w:rsidP="001B1B10">
      <w:pPr>
        <w:pStyle w:val="Nadpis3"/>
        <w:shd w:val="clear" w:color="auto" w:fill="FFFFFF"/>
        <w:spacing w:before="0"/>
        <w:ind w:right="396"/>
        <w:rPr>
          <w:rFonts w:ascii="Georgia" w:hAnsi="Georgia" w:cs="Lucida Sans Unicode"/>
          <w:b/>
          <w:bCs/>
          <w:color w:val="000000"/>
          <w:sz w:val="18"/>
          <w:szCs w:val="18"/>
        </w:rPr>
      </w:pPr>
      <w:r w:rsidRPr="00D573F7">
        <w:rPr>
          <w:rStyle w:val="qword"/>
          <w:rFonts w:ascii="Georgia" w:hAnsi="Georgia" w:cs="Lucida Sans Unicode"/>
          <w:b/>
          <w:bCs/>
          <w:color w:val="000000"/>
          <w:sz w:val="18"/>
          <w:szCs w:val="18"/>
        </w:rPr>
        <w:t>Which three values or sets of values are included when creating an extended access control list entry? (Choose three.)</w:t>
      </w:r>
    </w:p>
    <w:p w:rsidR="001B1B10" w:rsidRPr="00D573F7" w:rsidRDefault="001B1B10" w:rsidP="001B1B10">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1. access list number between 100 and 199</w:t>
      </w:r>
      <w:r w:rsidRPr="00D573F7">
        <w:rPr>
          <w:rStyle w:val="apple-converted-space"/>
          <w:rFonts w:ascii="Georgia" w:hAnsi="Georgia" w:cs="Lucida Sans Unicode"/>
          <w:color w:val="FF0000"/>
          <w:sz w:val="18"/>
          <w:szCs w:val="18"/>
        </w:rPr>
        <w:t> </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2. source address and wildcard mask</w:t>
      </w:r>
      <w:r w:rsidRPr="00D573F7">
        <w:rPr>
          <w:rStyle w:val="apple-converted-space"/>
          <w:rFonts w:ascii="Georgia" w:hAnsi="Georgia" w:cs="Lucida Sans Unicode"/>
          <w:color w:val="FF0000"/>
          <w:sz w:val="18"/>
          <w:szCs w:val="18"/>
        </w:rPr>
        <w:t> </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3. destination address and wildcard mask</w:t>
      </w:r>
    </w:p>
    <w:p w:rsidR="001B1B10" w:rsidRPr="00D573F7" w:rsidRDefault="001B1B10" w:rsidP="001B1B10">
      <w:pPr>
        <w:pStyle w:val="Nadpis3"/>
        <w:shd w:val="clear" w:color="auto" w:fill="FFFFFF"/>
        <w:spacing w:before="0"/>
        <w:ind w:right="396"/>
        <w:rPr>
          <w:rStyle w:val="qword"/>
          <w:rFonts w:ascii="Georgia" w:hAnsi="Georgia" w:cs="Lucida Sans Unicode"/>
          <w:b/>
          <w:bCs/>
          <w:color w:val="000000"/>
          <w:sz w:val="18"/>
          <w:szCs w:val="18"/>
        </w:rPr>
      </w:pPr>
    </w:p>
    <w:p w:rsidR="001B1B10" w:rsidRPr="00D573F7" w:rsidRDefault="001B1B10" w:rsidP="001B1B10">
      <w:pPr>
        <w:pStyle w:val="Nadpis3"/>
        <w:shd w:val="clear" w:color="auto" w:fill="FFFFFF"/>
        <w:spacing w:before="0"/>
        <w:ind w:right="396"/>
        <w:rPr>
          <w:rFonts w:ascii="Georgia" w:hAnsi="Georgia" w:cs="Lucida Sans Unicode"/>
          <w:b/>
          <w:bCs/>
          <w:color w:val="000000"/>
          <w:sz w:val="18"/>
          <w:szCs w:val="18"/>
        </w:rPr>
      </w:pPr>
      <w:r w:rsidRPr="00D573F7">
        <w:rPr>
          <w:rStyle w:val="qword"/>
          <w:rFonts w:ascii="Georgia" w:hAnsi="Georgia" w:cs="Lucida Sans Unicode"/>
          <w:b/>
          <w:bCs/>
          <w:color w:val="000000"/>
          <w:sz w:val="18"/>
          <w:szCs w:val="18"/>
        </w:rPr>
        <w:t>Which two statements are characteristics of routed ports on a multilayer switch? (Choose two.)</w:t>
      </w:r>
      <w:r w:rsidRPr="00D573F7">
        <w:rPr>
          <w:rStyle w:val="qword"/>
          <w:b/>
          <w:bCs/>
          <w:color w:val="000000"/>
          <w:sz w:val="18"/>
          <w:szCs w:val="18"/>
        </w:rPr>
        <w:t>​</w:t>
      </w:r>
    </w:p>
    <w:p w:rsidR="001B1B10" w:rsidRPr="00D573F7" w:rsidRDefault="001B1B10" w:rsidP="001B1B10">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1. They are used for point-to-multipoint links.</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2. They are not associated with a particular VLAN.</w:t>
      </w:r>
    </w:p>
    <w:p w:rsidR="001B1B10" w:rsidRPr="00D573F7" w:rsidRDefault="001B1B10" w:rsidP="001B1B10">
      <w:pPr>
        <w:pStyle w:val="Nadpis3"/>
        <w:shd w:val="clear" w:color="auto" w:fill="FFFFFF"/>
        <w:spacing w:before="0"/>
        <w:ind w:right="396"/>
        <w:rPr>
          <w:rStyle w:val="qword"/>
          <w:rFonts w:ascii="Georgia" w:hAnsi="Georgia" w:cs="Lucida Sans Unicode"/>
          <w:b/>
          <w:bCs/>
          <w:color w:val="000000"/>
          <w:sz w:val="18"/>
          <w:szCs w:val="18"/>
        </w:rPr>
      </w:pPr>
    </w:p>
    <w:p w:rsidR="001B1B10" w:rsidRPr="00D573F7" w:rsidRDefault="001B1B10" w:rsidP="001B1B10">
      <w:pPr>
        <w:pStyle w:val="Nadpis3"/>
        <w:shd w:val="clear" w:color="auto" w:fill="FFFFFF"/>
        <w:spacing w:before="0"/>
        <w:ind w:right="396"/>
        <w:rPr>
          <w:rFonts w:ascii="Georgia" w:hAnsi="Georgia" w:cs="Lucida Sans Unicode"/>
          <w:b/>
          <w:bCs/>
          <w:color w:val="000000"/>
          <w:sz w:val="18"/>
          <w:szCs w:val="18"/>
        </w:rPr>
      </w:pPr>
      <w:r w:rsidRPr="00D573F7">
        <w:rPr>
          <w:rStyle w:val="qword"/>
          <w:rFonts w:ascii="Georgia" w:hAnsi="Georgia" w:cs="Lucida Sans Unicode"/>
          <w:b/>
          <w:bCs/>
          <w:color w:val="000000"/>
          <w:sz w:val="18"/>
          <w:szCs w:val="18"/>
        </w:rPr>
        <w:t>Refer to the exhibit. If RIPng is enabled, how many hops away does R1 consider the 2001:0DB8:ACAD:1::/64 network to be?</w:t>
      </w:r>
    </w:p>
    <w:p w:rsidR="001B1B10" w:rsidRPr="00D573F7" w:rsidRDefault="001B1B10" w:rsidP="001B1B10">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3</w:t>
      </w:r>
    </w:p>
    <w:p w:rsidR="001B1B10" w:rsidRPr="00D573F7" w:rsidRDefault="001B1B10" w:rsidP="001B1B10">
      <w:pPr>
        <w:pStyle w:val="Nadpis3"/>
        <w:shd w:val="clear" w:color="auto" w:fill="FFFFFF"/>
        <w:spacing w:before="0"/>
        <w:ind w:right="396"/>
        <w:rPr>
          <w:rStyle w:val="qword"/>
          <w:rFonts w:ascii="Georgia" w:hAnsi="Georgia" w:cs="Lucida Sans Unicode"/>
          <w:b/>
          <w:bCs/>
          <w:color w:val="000000"/>
          <w:sz w:val="18"/>
          <w:szCs w:val="18"/>
        </w:rPr>
      </w:pPr>
    </w:p>
    <w:p w:rsidR="001B1B10" w:rsidRPr="00D573F7" w:rsidRDefault="001B1B10" w:rsidP="001B1B10">
      <w:pPr>
        <w:pStyle w:val="Nadpis3"/>
        <w:shd w:val="clear" w:color="auto" w:fill="FFFFFF"/>
        <w:spacing w:before="0"/>
        <w:ind w:right="396"/>
        <w:rPr>
          <w:rFonts w:ascii="Georgia" w:hAnsi="Georgia" w:cs="Lucida Sans Unicode"/>
          <w:b/>
          <w:bCs/>
          <w:color w:val="000000"/>
          <w:sz w:val="18"/>
          <w:szCs w:val="18"/>
        </w:rPr>
      </w:pPr>
      <w:r w:rsidRPr="00D573F7">
        <w:rPr>
          <w:rStyle w:val="qword"/>
          <w:rFonts w:ascii="Georgia" w:hAnsi="Georgia" w:cs="Lucida Sans Unicode"/>
          <w:b/>
          <w:bCs/>
          <w:color w:val="000000"/>
          <w:sz w:val="18"/>
          <w:szCs w:val="18"/>
        </w:rPr>
        <w:t>A small-sized company has 20 workstations and 2 servers. The company has been assigned a group of IPv4 addresses 209.165.200.224/29 from its ISP. What technology should the company implement in order to allow the workstations to access the services over the Internet?</w:t>
      </w:r>
    </w:p>
    <w:p w:rsidR="001B1B10" w:rsidRPr="00D573F7" w:rsidRDefault="001B1B10" w:rsidP="001B1B10">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dynamic NAT</w:t>
      </w:r>
    </w:p>
    <w:p w:rsidR="001B1B10" w:rsidRPr="00D573F7" w:rsidRDefault="001B1B10" w:rsidP="001B1B10">
      <w:pPr>
        <w:pStyle w:val="Nadpis3"/>
        <w:shd w:val="clear" w:color="auto" w:fill="FFFFFF"/>
        <w:spacing w:before="0"/>
        <w:ind w:right="396"/>
        <w:rPr>
          <w:rStyle w:val="qword"/>
          <w:rFonts w:ascii="Georgia" w:hAnsi="Georgia" w:cs="Lucida Sans Unicode"/>
          <w:b/>
          <w:bCs/>
          <w:color w:val="000000"/>
          <w:sz w:val="18"/>
          <w:szCs w:val="18"/>
        </w:rPr>
      </w:pPr>
    </w:p>
    <w:p w:rsidR="001B1B10" w:rsidRPr="00D573F7" w:rsidRDefault="001B1B10" w:rsidP="001B1B10">
      <w:pPr>
        <w:pStyle w:val="Nadpis3"/>
        <w:shd w:val="clear" w:color="auto" w:fill="FFFFFF"/>
        <w:spacing w:before="0"/>
        <w:ind w:right="396"/>
        <w:rPr>
          <w:rFonts w:ascii="Georgia" w:hAnsi="Georgia" w:cs="Lucida Sans Unicode"/>
          <w:b/>
          <w:bCs/>
          <w:color w:val="000000"/>
          <w:sz w:val="18"/>
          <w:szCs w:val="18"/>
        </w:rPr>
      </w:pPr>
      <w:r w:rsidRPr="00D573F7">
        <w:rPr>
          <w:rStyle w:val="qword"/>
          <w:rFonts w:ascii="Georgia" w:hAnsi="Georgia" w:cs="Lucida Sans Unicode"/>
          <w:b/>
          <w:bCs/>
          <w:color w:val="000000"/>
          <w:sz w:val="18"/>
          <w:szCs w:val="18"/>
        </w:rPr>
        <w:t>Refer to the exhibit. A network administrator has just configured address translation and is verifying the configuration. What three things can the administrator verify? (Choose three.)</w:t>
      </w:r>
    </w:p>
    <w:p w:rsidR="001B1B10" w:rsidRPr="00D573F7" w:rsidRDefault="001B1B10" w:rsidP="001B1B10">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1. The name of the NAT pool is refCount.</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2. A standard access list numbered 1 was used as part of the configuration process.</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3. Address translation is working.</w:t>
      </w:r>
    </w:p>
    <w:p w:rsidR="001B1B10" w:rsidRPr="00D573F7" w:rsidRDefault="001B1B10" w:rsidP="001B1B10">
      <w:pPr>
        <w:shd w:val="clear" w:color="auto" w:fill="FFFFFF"/>
        <w:jc w:val="center"/>
        <w:rPr>
          <w:rFonts w:ascii="Lucida Sans Unicode" w:hAnsi="Lucida Sans Unicode" w:cs="Lucida Sans Unicode"/>
          <w:color w:val="333333"/>
          <w:sz w:val="18"/>
          <w:szCs w:val="18"/>
        </w:rPr>
      </w:pPr>
      <w:r w:rsidRPr="00D573F7">
        <w:rPr>
          <w:rStyle w:val="glyph"/>
          <w:rFonts w:ascii="glyphs-h102-web" w:hAnsi="glyphs-h102-web" w:cs="Lucida Sans Unicode"/>
          <w:color w:val="FFFFFF"/>
          <w:sz w:val="18"/>
          <w:szCs w:val="18"/>
        </w:rPr>
        <w:t></w:t>
      </w:r>
    </w:p>
    <w:p w:rsidR="001B1B10" w:rsidRPr="00D573F7" w:rsidRDefault="001B1B10" w:rsidP="001B1B10">
      <w:pPr>
        <w:pStyle w:val="Nadpis3"/>
        <w:shd w:val="clear" w:color="auto" w:fill="FFFFFF"/>
        <w:spacing w:before="0"/>
        <w:ind w:right="396"/>
        <w:rPr>
          <w:rFonts w:ascii="Georgia" w:hAnsi="Georgia" w:cs="Lucida Sans Unicode"/>
          <w:b/>
          <w:bCs/>
          <w:color w:val="000000"/>
          <w:sz w:val="18"/>
          <w:szCs w:val="18"/>
        </w:rPr>
      </w:pPr>
      <w:r w:rsidRPr="00D573F7">
        <w:rPr>
          <w:rStyle w:val="qword"/>
          <w:rFonts w:ascii="Georgia" w:hAnsi="Georgia" w:cs="Lucida Sans Unicode"/>
          <w:b/>
          <w:bCs/>
          <w:color w:val="000000"/>
          <w:sz w:val="18"/>
          <w:szCs w:val="18"/>
        </w:rPr>
        <w:t>Refer to the exhibit. R1 has been configured as shown. However, PC1 is not able to receive an IPv4 address. What is the problem?</w:t>
      </w:r>
      <w:r w:rsidRPr="00D573F7">
        <w:rPr>
          <w:rStyle w:val="qword"/>
          <w:b/>
          <w:bCs/>
          <w:color w:val="000000"/>
          <w:sz w:val="18"/>
          <w:szCs w:val="18"/>
        </w:rPr>
        <w:t>​</w:t>
      </w:r>
    </w:p>
    <w:p w:rsidR="001B1B10" w:rsidRPr="00D573F7" w:rsidRDefault="001B1B10" w:rsidP="001B1B10">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The ip helper-address command was applied on the wrong interface.</w:t>
      </w:r>
    </w:p>
    <w:p w:rsidR="001B1B10" w:rsidRPr="00D573F7" w:rsidRDefault="001B1B10" w:rsidP="001B1B10">
      <w:pPr>
        <w:pStyle w:val="Nadpis3"/>
        <w:shd w:val="clear" w:color="auto" w:fill="FFFFFF"/>
        <w:spacing w:before="0"/>
        <w:ind w:right="396"/>
        <w:rPr>
          <w:rStyle w:val="qword"/>
          <w:rFonts w:ascii="Georgia" w:hAnsi="Georgia" w:cs="Lucida Sans Unicode"/>
          <w:b/>
          <w:bCs/>
          <w:color w:val="000000"/>
          <w:sz w:val="18"/>
          <w:szCs w:val="18"/>
        </w:rPr>
      </w:pPr>
    </w:p>
    <w:p w:rsidR="001B1B10" w:rsidRPr="00D573F7" w:rsidRDefault="001B1B10" w:rsidP="001B1B10">
      <w:pPr>
        <w:pStyle w:val="Nadpis3"/>
        <w:shd w:val="clear" w:color="auto" w:fill="FFFFFF"/>
        <w:spacing w:before="0"/>
        <w:ind w:right="396"/>
        <w:rPr>
          <w:rFonts w:ascii="Georgia" w:hAnsi="Georgia" w:cs="Lucida Sans Unicode"/>
          <w:b/>
          <w:bCs/>
          <w:color w:val="000000"/>
          <w:sz w:val="18"/>
          <w:szCs w:val="18"/>
        </w:rPr>
      </w:pPr>
      <w:r w:rsidRPr="00D573F7">
        <w:rPr>
          <w:rStyle w:val="qword"/>
          <w:rFonts w:ascii="Georgia" w:hAnsi="Georgia" w:cs="Lucida Sans Unicode"/>
          <w:b/>
          <w:bCs/>
          <w:color w:val="000000"/>
          <w:sz w:val="18"/>
          <w:szCs w:val="18"/>
        </w:rPr>
        <w:t>Which statement is true about the difference between OSPFv2 and OSPFv3?</w:t>
      </w:r>
    </w:p>
    <w:p w:rsidR="001B1B10" w:rsidRPr="00D573F7" w:rsidRDefault="001B1B10" w:rsidP="001B1B10">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OSPFv3 routers do not need to have matching subnets to form neighbor adjacencies.</w:t>
      </w:r>
    </w:p>
    <w:p w:rsidR="001B1B10" w:rsidRPr="00D573F7" w:rsidRDefault="001B1B10" w:rsidP="001B1B10">
      <w:pPr>
        <w:pStyle w:val="Nadpis3"/>
        <w:shd w:val="clear" w:color="auto" w:fill="FFFFFF"/>
        <w:spacing w:before="0"/>
        <w:ind w:right="396"/>
        <w:rPr>
          <w:rStyle w:val="qword"/>
          <w:rFonts w:ascii="Georgia" w:hAnsi="Georgia" w:cs="Lucida Sans Unicode"/>
          <w:b/>
          <w:bCs/>
          <w:color w:val="000000"/>
          <w:sz w:val="18"/>
          <w:szCs w:val="18"/>
        </w:rPr>
      </w:pPr>
    </w:p>
    <w:p w:rsidR="001B1B10" w:rsidRPr="00D573F7" w:rsidRDefault="001B1B10" w:rsidP="001B1B10">
      <w:pPr>
        <w:pStyle w:val="Nadpis3"/>
        <w:shd w:val="clear" w:color="auto" w:fill="FFFFFF"/>
        <w:spacing w:before="0"/>
        <w:ind w:right="396"/>
        <w:rPr>
          <w:rFonts w:ascii="Georgia" w:hAnsi="Georgia" w:cs="Lucida Sans Unicode"/>
          <w:b/>
          <w:bCs/>
          <w:color w:val="000000"/>
          <w:sz w:val="18"/>
          <w:szCs w:val="18"/>
        </w:rPr>
      </w:pPr>
      <w:r w:rsidRPr="00D573F7">
        <w:rPr>
          <w:rStyle w:val="qword"/>
          <w:rFonts w:ascii="Georgia" w:hAnsi="Georgia" w:cs="Lucida Sans Unicode"/>
          <w:b/>
          <w:bCs/>
          <w:color w:val="000000"/>
          <w:sz w:val="18"/>
          <w:szCs w:val="18"/>
        </w:rPr>
        <w:t>The computers used by the network administrators for a school are on the 10.7.0.0/27 network. Which two commands are needed at a minimum to apply an ACL that will ensure that only devices that are used by the network administrators will be allowed Telnet access to the routers? (Choose two.)</w:t>
      </w:r>
    </w:p>
    <w:p w:rsidR="001B1B10" w:rsidRPr="00D573F7" w:rsidRDefault="001B1B10" w:rsidP="001B1B10">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1. access-list 5 permit 10.7.0.0 0.0.0.31</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2. access-class 5 in</w:t>
      </w:r>
    </w:p>
    <w:p w:rsidR="001B1B10" w:rsidRPr="00D573F7" w:rsidRDefault="001B1B10" w:rsidP="001B1B10">
      <w:pPr>
        <w:pStyle w:val="Nadpis3"/>
        <w:shd w:val="clear" w:color="auto" w:fill="FFFFFF"/>
        <w:spacing w:before="0"/>
        <w:ind w:right="396"/>
        <w:rPr>
          <w:rStyle w:val="qword"/>
          <w:rFonts w:ascii="Georgia" w:hAnsi="Georgia" w:cs="Lucida Sans Unicode"/>
          <w:b/>
          <w:bCs/>
          <w:color w:val="000000"/>
          <w:sz w:val="18"/>
          <w:szCs w:val="18"/>
        </w:rPr>
      </w:pPr>
    </w:p>
    <w:p w:rsidR="001B1B10" w:rsidRPr="00D573F7" w:rsidRDefault="001B1B10" w:rsidP="001B1B10">
      <w:pPr>
        <w:pStyle w:val="Nadpis3"/>
        <w:shd w:val="clear" w:color="auto" w:fill="FFFFFF"/>
        <w:spacing w:before="0"/>
        <w:ind w:right="396"/>
        <w:rPr>
          <w:rFonts w:ascii="Georgia" w:hAnsi="Georgia" w:cs="Lucida Sans Unicode"/>
          <w:b/>
          <w:bCs/>
          <w:color w:val="000000"/>
          <w:sz w:val="18"/>
          <w:szCs w:val="18"/>
        </w:rPr>
      </w:pPr>
      <w:r w:rsidRPr="00D573F7">
        <w:rPr>
          <w:rStyle w:val="qword"/>
          <w:rFonts w:ascii="Georgia" w:hAnsi="Georgia" w:cs="Lucida Sans Unicode"/>
          <w:b/>
          <w:bCs/>
          <w:color w:val="000000"/>
          <w:sz w:val="18"/>
          <w:szCs w:val="18"/>
        </w:rPr>
        <w:t>Fill in the blank.</w:t>
      </w:r>
      <w:r w:rsidRPr="00D573F7">
        <w:rPr>
          <w:rFonts w:ascii="Georgia" w:hAnsi="Georgia" w:cs="Lucida Sans Unicode"/>
          <w:b/>
          <w:bCs/>
          <w:color w:val="000000"/>
          <w:sz w:val="18"/>
          <w:szCs w:val="18"/>
        </w:rPr>
        <w:br/>
      </w:r>
      <w:r w:rsidRPr="00D573F7">
        <w:rPr>
          <w:rStyle w:val="qword"/>
          <w:rFonts w:ascii="Georgia" w:hAnsi="Georgia" w:cs="Lucida Sans Unicode"/>
          <w:b/>
          <w:bCs/>
          <w:color w:val="000000"/>
          <w:sz w:val="18"/>
          <w:szCs w:val="18"/>
        </w:rPr>
        <w:t xml:space="preserve">The OSPF Type 1 packet is the </w:t>
      </w:r>
      <w:r w:rsidRPr="00D573F7">
        <w:rPr>
          <w:rStyle w:val="qword"/>
          <w:b/>
          <w:bCs/>
          <w:color w:val="000000"/>
          <w:sz w:val="18"/>
          <w:szCs w:val="18"/>
        </w:rPr>
        <w:t>​</w:t>
      </w:r>
      <w:r w:rsidRPr="00D573F7">
        <w:rPr>
          <w:rStyle w:val="qword"/>
          <w:rFonts w:ascii="Georgia" w:hAnsi="Georgia" w:cs="Lucida Sans Unicode"/>
          <w:b/>
          <w:bCs/>
          <w:color w:val="000000"/>
          <w:sz w:val="18"/>
          <w:szCs w:val="18"/>
        </w:rPr>
        <w:t xml:space="preserve"> packet.</w:t>
      </w:r>
    </w:p>
    <w:p w:rsidR="001B1B10" w:rsidRPr="00D573F7" w:rsidRDefault="001B1B10" w:rsidP="001B1B10">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hello</w:t>
      </w:r>
    </w:p>
    <w:p w:rsidR="001B1B10" w:rsidRPr="00D573F7" w:rsidRDefault="001B1B10" w:rsidP="001B1B10">
      <w:pPr>
        <w:pStyle w:val="Nadpis3"/>
        <w:shd w:val="clear" w:color="auto" w:fill="FFFFFF"/>
        <w:spacing w:before="0"/>
        <w:ind w:right="396"/>
        <w:rPr>
          <w:rStyle w:val="qword"/>
          <w:rFonts w:ascii="Georgia" w:hAnsi="Georgia" w:cs="Lucida Sans Unicode"/>
          <w:b/>
          <w:bCs/>
          <w:color w:val="000000"/>
          <w:sz w:val="18"/>
          <w:szCs w:val="18"/>
        </w:rPr>
      </w:pPr>
    </w:p>
    <w:p w:rsidR="001B1B10" w:rsidRPr="00D573F7" w:rsidRDefault="001B1B10" w:rsidP="001B1B10">
      <w:pPr>
        <w:pStyle w:val="Nadpis3"/>
        <w:shd w:val="clear" w:color="auto" w:fill="FFFFFF"/>
        <w:spacing w:before="0"/>
        <w:ind w:right="396"/>
        <w:rPr>
          <w:rFonts w:ascii="Georgia" w:hAnsi="Georgia" w:cs="Lucida Sans Unicode"/>
          <w:b/>
          <w:bCs/>
          <w:color w:val="000000"/>
          <w:sz w:val="18"/>
          <w:szCs w:val="18"/>
        </w:rPr>
      </w:pPr>
      <w:r w:rsidRPr="00D573F7">
        <w:rPr>
          <w:rStyle w:val="qword"/>
          <w:rFonts w:ascii="Georgia" w:hAnsi="Georgia" w:cs="Lucida Sans Unicode"/>
          <w:b/>
          <w:bCs/>
          <w:color w:val="000000"/>
          <w:sz w:val="18"/>
          <w:szCs w:val="18"/>
        </w:rPr>
        <w:t>When a Cisco switch receives untagged frames on a 802.1Q trunk port, which VLAN ID is the traffic switched to by default?</w:t>
      </w:r>
    </w:p>
    <w:p w:rsidR="001B1B10" w:rsidRPr="00D573F7" w:rsidRDefault="001B1B10" w:rsidP="001B1B10">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native VLAN ID</w:t>
      </w:r>
    </w:p>
    <w:p w:rsidR="001B1B10" w:rsidRPr="00D573F7" w:rsidRDefault="001B1B10" w:rsidP="001B1B10">
      <w:pPr>
        <w:pStyle w:val="Nadpis3"/>
        <w:shd w:val="clear" w:color="auto" w:fill="FFFFFF"/>
        <w:spacing w:before="0"/>
        <w:ind w:right="396"/>
        <w:rPr>
          <w:rStyle w:val="qword"/>
          <w:rFonts w:ascii="Georgia" w:hAnsi="Georgia" w:cs="Lucida Sans Unicode"/>
          <w:b/>
          <w:bCs/>
          <w:color w:val="000000"/>
          <w:sz w:val="18"/>
          <w:szCs w:val="18"/>
        </w:rPr>
      </w:pPr>
    </w:p>
    <w:p w:rsidR="001B1B10" w:rsidRPr="00D573F7" w:rsidRDefault="001B1B10" w:rsidP="001B1B10">
      <w:pPr>
        <w:pStyle w:val="Nadpis3"/>
        <w:shd w:val="clear" w:color="auto" w:fill="FFFFFF"/>
        <w:spacing w:before="0"/>
        <w:ind w:right="396"/>
        <w:rPr>
          <w:rFonts w:ascii="Georgia" w:hAnsi="Georgia" w:cs="Lucida Sans Unicode"/>
          <w:b/>
          <w:bCs/>
          <w:color w:val="000000"/>
          <w:sz w:val="18"/>
          <w:szCs w:val="18"/>
        </w:rPr>
      </w:pPr>
      <w:r w:rsidRPr="00D573F7">
        <w:rPr>
          <w:rStyle w:val="qword"/>
          <w:rFonts w:ascii="Georgia" w:hAnsi="Georgia" w:cs="Lucida Sans Unicode"/>
          <w:b/>
          <w:bCs/>
          <w:color w:val="000000"/>
          <w:sz w:val="18"/>
          <w:szCs w:val="18"/>
        </w:rPr>
        <w:t>Match the router memory type that provides the primary storage for the router feature. (Not all options are used.)</w:t>
      </w:r>
      <w:r w:rsidRPr="00D573F7">
        <w:rPr>
          <w:rFonts w:ascii="Georgia" w:hAnsi="Georgia" w:cs="Lucida Sans Unicode"/>
          <w:b/>
          <w:bCs/>
          <w:color w:val="000000"/>
          <w:sz w:val="18"/>
          <w:szCs w:val="18"/>
        </w:rPr>
        <w:br/>
      </w:r>
      <w:r w:rsidRPr="00D573F7">
        <w:rPr>
          <w:rFonts w:ascii="Georgia" w:hAnsi="Georgia" w:cs="Lucida Sans Unicode"/>
          <w:b/>
          <w:bCs/>
          <w:color w:val="000000"/>
          <w:sz w:val="18"/>
          <w:szCs w:val="18"/>
        </w:rPr>
        <w:br/>
      </w:r>
      <w:r w:rsidRPr="00D573F7">
        <w:rPr>
          <w:rStyle w:val="qword"/>
          <w:rFonts w:ascii="Georgia" w:hAnsi="Georgia" w:cs="Lucida Sans Unicode"/>
          <w:b/>
          <w:bCs/>
          <w:color w:val="000000"/>
          <w:sz w:val="18"/>
          <w:szCs w:val="18"/>
        </w:rPr>
        <w:t>A. flash</w:t>
      </w:r>
      <w:r w:rsidRPr="00D573F7">
        <w:rPr>
          <w:rFonts w:ascii="Georgia" w:hAnsi="Georgia" w:cs="Lucida Sans Unicode"/>
          <w:b/>
          <w:bCs/>
          <w:color w:val="000000"/>
          <w:sz w:val="18"/>
          <w:szCs w:val="18"/>
        </w:rPr>
        <w:br/>
      </w:r>
      <w:r w:rsidRPr="00D573F7">
        <w:rPr>
          <w:rFonts w:ascii="Georgia" w:hAnsi="Georgia" w:cs="Lucida Sans Unicode"/>
          <w:b/>
          <w:bCs/>
          <w:color w:val="000000"/>
          <w:sz w:val="18"/>
          <w:szCs w:val="18"/>
        </w:rPr>
        <w:br/>
      </w:r>
      <w:r w:rsidRPr="00D573F7">
        <w:rPr>
          <w:rStyle w:val="qword"/>
          <w:rFonts w:ascii="Georgia" w:hAnsi="Georgia" w:cs="Lucida Sans Unicode"/>
          <w:b/>
          <w:bCs/>
          <w:color w:val="000000"/>
          <w:sz w:val="18"/>
          <w:szCs w:val="18"/>
        </w:rPr>
        <w:t>B. NVRAM</w:t>
      </w:r>
      <w:r w:rsidRPr="00D573F7">
        <w:rPr>
          <w:rFonts w:ascii="Georgia" w:hAnsi="Georgia" w:cs="Lucida Sans Unicode"/>
          <w:b/>
          <w:bCs/>
          <w:color w:val="000000"/>
          <w:sz w:val="18"/>
          <w:szCs w:val="18"/>
        </w:rPr>
        <w:br/>
      </w:r>
      <w:r w:rsidRPr="00D573F7">
        <w:rPr>
          <w:rFonts w:ascii="Georgia" w:hAnsi="Georgia" w:cs="Lucida Sans Unicode"/>
          <w:b/>
          <w:bCs/>
          <w:color w:val="000000"/>
          <w:sz w:val="18"/>
          <w:szCs w:val="18"/>
        </w:rPr>
        <w:br/>
      </w:r>
      <w:r w:rsidRPr="00D573F7">
        <w:rPr>
          <w:rStyle w:val="qword"/>
          <w:rFonts w:ascii="Georgia" w:hAnsi="Georgia" w:cs="Lucida Sans Unicode"/>
          <w:b/>
          <w:bCs/>
          <w:color w:val="000000"/>
          <w:sz w:val="18"/>
          <w:szCs w:val="18"/>
        </w:rPr>
        <w:t>C. RAM</w:t>
      </w:r>
      <w:r w:rsidRPr="00D573F7">
        <w:rPr>
          <w:rFonts w:ascii="Georgia" w:hAnsi="Georgia" w:cs="Lucida Sans Unicode"/>
          <w:b/>
          <w:bCs/>
          <w:color w:val="000000"/>
          <w:sz w:val="18"/>
          <w:szCs w:val="18"/>
        </w:rPr>
        <w:br/>
      </w:r>
      <w:r w:rsidRPr="00D573F7">
        <w:rPr>
          <w:rFonts w:ascii="Georgia" w:hAnsi="Georgia" w:cs="Lucida Sans Unicode"/>
          <w:b/>
          <w:bCs/>
          <w:color w:val="000000"/>
          <w:sz w:val="18"/>
          <w:szCs w:val="18"/>
        </w:rPr>
        <w:br/>
      </w:r>
      <w:r w:rsidRPr="00D573F7">
        <w:rPr>
          <w:rStyle w:val="qword"/>
          <w:rFonts w:ascii="Georgia" w:hAnsi="Georgia" w:cs="Lucida Sans Unicode"/>
          <w:b/>
          <w:bCs/>
          <w:color w:val="000000"/>
          <w:sz w:val="18"/>
          <w:szCs w:val="18"/>
        </w:rPr>
        <w:t>D. ROM</w:t>
      </w:r>
    </w:p>
    <w:p w:rsidR="001B1B10" w:rsidRPr="00D573F7" w:rsidRDefault="001B1B10" w:rsidP="001B1B10">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1. console access</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2. full operating system - A</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3. limited operating system - D</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4. routing table - C</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5. startup configuration file - B</w:t>
      </w:r>
    </w:p>
    <w:p w:rsidR="001B1B10" w:rsidRPr="00D573F7" w:rsidRDefault="001B1B10" w:rsidP="001B1B10">
      <w:pPr>
        <w:pStyle w:val="Nadpis3"/>
        <w:shd w:val="clear" w:color="auto" w:fill="FFFFFF"/>
        <w:spacing w:before="0"/>
        <w:ind w:right="396"/>
        <w:rPr>
          <w:rStyle w:val="qword"/>
          <w:rFonts w:ascii="Georgia" w:hAnsi="Georgia" w:cs="Lucida Sans Unicode"/>
          <w:b/>
          <w:bCs/>
          <w:color w:val="000000"/>
          <w:sz w:val="18"/>
          <w:szCs w:val="18"/>
        </w:rPr>
      </w:pPr>
    </w:p>
    <w:p w:rsidR="001B1B10" w:rsidRPr="00D573F7" w:rsidRDefault="001B1B10" w:rsidP="001B1B10">
      <w:pPr>
        <w:pStyle w:val="Nadpis3"/>
        <w:shd w:val="clear" w:color="auto" w:fill="FFFFFF"/>
        <w:spacing w:before="0"/>
        <w:ind w:right="396"/>
        <w:rPr>
          <w:rFonts w:ascii="Georgia" w:hAnsi="Georgia" w:cs="Lucida Sans Unicode"/>
          <w:b/>
          <w:bCs/>
          <w:color w:val="000000"/>
          <w:sz w:val="18"/>
          <w:szCs w:val="18"/>
        </w:rPr>
      </w:pPr>
      <w:r w:rsidRPr="00D573F7">
        <w:rPr>
          <w:rStyle w:val="qword"/>
          <w:rFonts w:ascii="Georgia" w:hAnsi="Georgia" w:cs="Lucida Sans Unicode"/>
          <w:b/>
          <w:bCs/>
          <w:color w:val="000000"/>
          <w:sz w:val="18"/>
          <w:szCs w:val="18"/>
        </w:rPr>
        <w:t>What happens immediately after two OSPF routers have exchanged hello packets and have formed a neighbor adjacency?</w:t>
      </w:r>
    </w:p>
    <w:p w:rsidR="001B1B10" w:rsidRPr="00D573F7" w:rsidRDefault="001B1B10" w:rsidP="001B1B10">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They exchange abbreviated lists of their LSDBs.</w:t>
      </w:r>
    </w:p>
    <w:p w:rsidR="001B1B10" w:rsidRPr="00D573F7" w:rsidRDefault="001B1B10" w:rsidP="001B1B10">
      <w:pPr>
        <w:pStyle w:val="Nadpis3"/>
        <w:shd w:val="clear" w:color="auto" w:fill="FFFFFF"/>
        <w:spacing w:before="0"/>
        <w:ind w:right="396"/>
        <w:rPr>
          <w:rStyle w:val="qword"/>
          <w:rFonts w:ascii="Georgia" w:hAnsi="Georgia" w:cs="Lucida Sans Unicode"/>
          <w:b/>
          <w:bCs/>
          <w:color w:val="000000"/>
          <w:sz w:val="18"/>
          <w:szCs w:val="18"/>
        </w:rPr>
      </w:pPr>
    </w:p>
    <w:p w:rsidR="001B1B10" w:rsidRPr="00D573F7" w:rsidRDefault="001B1B10" w:rsidP="001B1B10">
      <w:pPr>
        <w:pStyle w:val="Nadpis3"/>
        <w:shd w:val="clear" w:color="auto" w:fill="FFFFFF"/>
        <w:spacing w:before="0"/>
        <w:ind w:right="396"/>
        <w:rPr>
          <w:rFonts w:ascii="Georgia" w:hAnsi="Georgia" w:cs="Lucida Sans Unicode"/>
          <w:b/>
          <w:bCs/>
          <w:color w:val="000000"/>
          <w:sz w:val="18"/>
          <w:szCs w:val="18"/>
        </w:rPr>
      </w:pPr>
      <w:r w:rsidRPr="00D573F7">
        <w:rPr>
          <w:rStyle w:val="qword"/>
          <w:rFonts w:ascii="Georgia" w:hAnsi="Georgia" w:cs="Lucida Sans Unicode"/>
          <w:b/>
          <w:bCs/>
          <w:color w:val="000000"/>
          <w:sz w:val="18"/>
          <w:szCs w:val="18"/>
        </w:rPr>
        <w:t>Which type of traffic would most likely have problems when passing through a NAT device?</w:t>
      </w:r>
    </w:p>
    <w:p w:rsidR="001B1B10" w:rsidRPr="00D573F7" w:rsidRDefault="001B1B10" w:rsidP="001B1B10">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IPsec</w:t>
      </w:r>
    </w:p>
    <w:p w:rsidR="001B1B10" w:rsidRPr="00D573F7" w:rsidRDefault="001B1B10" w:rsidP="001B1B10">
      <w:pPr>
        <w:pStyle w:val="Nadpis3"/>
        <w:shd w:val="clear" w:color="auto" w:fill="FFFFFF"/>
        <w:spacing w:before="0"/>
        <w:ind w:right="396"/>
        <w:rPr>
          <w:rStyle w:val="qword"/>
          <w:rFonts w:ascii="Georgia" w:hAnsi="Georgia" w:cs="Lucida Sans Unicode"/>
          <w:b/>
          <w:bCs/>
          <w:color w:val="000000"/>
          <w:sz w:val="18"/>
          <w:szCs w:val="18"/>
        </w:rPr>
      </w:pPr>
    </w:p>
    <w:p w:rsidR="001B1B10" w:rsidRPr="00D573F7" w:rsidRDefault="001B1B10" w:rsidP="001B1B10">
      <w:pPr>
        <w:pStyle w:val="Nadpis3"/>
        <w:shd w:val="clear" w:color="auto" w:fill="FFFFFF"/>
        <w:spacing w:before="0"/>
        <w:ind w:right="396"/>
        <w:rPr>
          <w:rFonts w:ascii="Georgia" w:hAnsi="Georgia" w:cs="Lucida Sans Unicode"/>
          <w:b/>
          <w:bCs/>
          <w:color w:val="000000"/>
          <w:sz w:val="18"/>
          <w:szCs w:val="18"/>
        </w:rPr>
      </w:pPr>
      <w:r w:rsidRPr="00D573F7">
        <w:rPr>
          <w:rStyle w:val="qword"/>
          <w:rFonts w:ascii="Georgia" w:hAnsi="Georgia" w:cs="Lucida Sans Unicode"/>
          <w:b/>
          <w:bCs/>
          <w:color w:val="000000"/>
          <w:sz w:val="18"/>
          <w:szCs w:val="18"/>
        </w:rPr>
        <w:t>What does the cost of an OSPF link indicate?</w:t>
      </w:r>
    </w:p>
    <w:p w:rsidR="001B1B10" w:rsidRPr="00D573F7" w:rsidRDefault="001B1B10" w:rsidP="001B1B10">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A lower cost indicates a better path to the destination than a higher cost does.</w:t>
      </w:r>
    </w:p>
    <w:p w:rsidR="001B1B10" w:rsidRPr="00D573F7" w:rsidRDefault="001B1B10" w:rsidP="001B1B10">
      <w:pPr>
        <w:pStyle w:val="Nadpis3"/>
        <w:shd w:val="clear" w:color="auto" w:fill="FFFFFF"/>
        <w:spacing w:before="0"/>
        <w:ind w:right="396"/>
        <w:rPr>
          <w:rStyle w:val="qword"/>
          <w:rFonts w:ascii="Georgia" w:hAnsi="Georgia" w:cs="Lucida Sans Unicode"/>
          <w:b/>
          <w:bCs/>
          <w:color w:val="000000"/>
          <w:sz w:val="18"/>
          <w:szCs w:val="18"/>
        </w:rPr>
      </w:pPr>
    </w:p>
    <w:p w:rsidR="001B1B10" w:rsidRPr="00D573F7" w:rsidRDefault="001B1B10" w:rsidP="001B1B10">
      <w:pPr>
        <w:pStyle w:val="Nadpis3"/>
        <w:shd w:val="clear" w:color="auto" w:fill="FFFFFF"/>
        <w:spacing w:before="0"/>
        <w:ind w:right="396"/>
        <w:rPr>
          <w:rFonts w:ascii="Georgia" w:hAnsi="Georgia" w:cs="Lucida Sans Unicode"/>
          <w:b/>
          <w:bCs/>
          <w:color w:val="000000"/>
          <w:sz w:val="18"/>
          <w:szCs w:val="18"/>
        </w:rPr>
      </w:pPr>
      <w:r w:rsidRPr="00D573F7">
        <w:rPr>
          <w:rStyle w:val="qword"/>
          <w:rFonts w:ascii="Georgia" w:hAnsi="Georgia" w:cs="Lucida Sans Unicode"/>
          <w:b/>
          <w:bCs/>
          <w:color w:val="000000"/>
          <w:sz w:val="18"/>
          <w:szCs w:val="18"/>
        </w:rPr>
        <w:t>Which information does a switch use to populate the MAC address table?</w:t>
      </w:r>
    </w:p>
    <w:p w:rsidR="001B1B10" w:rsidRPr="00D573F7" w:rsidRDefault="001B1B10" w:rsidP="001B1B10">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the source MAC address and the incoming port</w:t>
      </w:r>
    </w:p>
    <w:p w:rsidR="001B1B10" w:rsidRPr="00D573F7" w:rsidRDefault="001B1B10" w:rsidP="001B1B10">
      <w:pPr>
        <w:pStyle w:val="Nadpis3"/>
        <w:shd w:val="clear" w:color="auto" w:fill="FFFFFF"/>
        <w:spacing w:before="0"/>
        <w:ind w:right="396"/>
        <w:rPr>
          <w:rStyle w:val="qword"/>
          <w:rFonts w:ascii="Georgia" w:hAnsi="Georgia" w:cs="Lucida Sans Unicode"/>
          <w:b/>
          <w:bCs/>
          <w:color w:val="000000"/>
          <w:sz w:val="18"/>
          <w:szCs w:val="18"/>
        </w:rPr>
      </w:pPr>
    </w:p>
    <w:p w:rsidR="001B1B10" w:rsidRPr="00D573F7" w:rsidRDefault="001B1B10" w:rsidP="001B1B10">
      <w:pPr>
        <w:pStyle w:val="Nadpis3"/>
        <w:shd w:val="clear" w:color="auto" w:fill="FFFFFF"/>
        <w:spacing w:before="0"/>
        <w:ind w:right="396"/>
        <w:rPr>
          <w:rFonts w:ascii="Georgia" w:hAnsi="Georgia" w:cs="Lucida Sans Unicode"/>
          <w:b/>
          <w:bCs/>
          <w:color w:val="000000"/>
          <w:sz w:val="18"/>
          <w:szCs w:val="18"/>
        </w:rPr>
      </w:pPr>
      <w:r w:rsidRPr="00D573F7">
        <w:rPr>
          <w:rStyle w:val="qword"/>
          <w:rFonts w:ascii="Georgia" w:hAnsi="Georgia" w:cs="Lucida Sans Unicode"/>
          <w:b/>
          <w:bCs/>
          <w:color w:val="000000"/>
          <w:sz w:val="18"/>
          <w:szCs w:val="18"/>
        </w:rPr>
        <w:t>Match the order in which the link-state routing process occurs on a router. (Not all options are used.)</w:t>
      </w:r>
      <w:r w:rsidRPr="00D573F7">
        <w:rPr>
          <w:rFonts w:ascii="Georgia" w:hAnsi="Georgia" w:cs="Lucida Sans Unicode"/>
          <w:b/>
          <w:bCs/>
          <w:color w:val="000000"/>
          <w:sz w:val="18"/>
          <w:szCs w:val="18"/>
        </w:rPr>
        <w:br/>
      </w:r>
      <w:r w:rsidRPr="00D573F7">
        <w:rPr>
          <w:rFonts w:ascii="Georgia" w:hAnsi="Georgia" w:cs="Lucida Sans Unicode"/>
          <w:b/>
          <w:bCs/>
          <w:color w:val="000000"/>
          <w:sz w:val="18"/>
          <w:szCs w:val="18"/>
        </w:rPr>
        <w:br/>
      </w:r>
      <w:r w:rsidRPr="00D573F7">
        <w:rPr>
          <w:rStyle w:val="qword"/>
          <w:rFonts w:ascii="Georgia" w:hAnsi="Georgia" w:cs="Lucida Sans Unicode"/>
          <w:b/>
          <w:bCs/>
          <w:color w:val="000000"/>
          <w:sz w:val="18"/>
          <w:szCs w:val="18"/>
        </w:rPr>
        <w:t>A. step 1</w:t>
      </w:r>
      <w:r w:rsidRPr="00D573F7">
        <w:rPr>
          <w:rFonts w:ascii="Georgia" w:hAnsi="Georgia" w:cs="Lucida Sans Unicode"/>
          <w:b/>
          <w:bCs/>
          <w:color w:val="000000"/>
          <w:sz w:val="18"/>
          <w:szCs w:val="18"/>
        </w:rPr>
        <w:br/>
      </w:r>
      <w:r w:rsidRPr="00D573F7">
        <w:rPr>
          <w:rFonts w:ascii="Georgia" w:hAnsi="Georgia" w:cs="Lucida Sans Unicode"/>
          <w:b/>
          <w:bCs/>
          <w:color w:val="000000"/>
          <w:sz w:val="18"/>
          <w:szCs w:val="18"/>
        </w:rPr>
        <w:br/>
      </w:r>
      <w:r w:rsidRPr="00D573F7">
        <w:rPr>
          <w:rStyle w:val="qword"/>
          <w:rFonts w:ascii="Georgia" w:hAnsi="Georgia" w:cs="Lucida Sans Unicode"/>
          <w:b/>
          <w:bCs/>
          <w:color w:val="000000"/>
          <w:sz w:val="18"/>
          <w:szCs w:val="18"/>
        </w:rPr>
        <w:t>B. step 2</w:t>
      </w:r>
      <w:r w:rsidRPr="00D573F7">
        <w:rPr>
          <w:rFonts w:ascii="Georgia" w:hAnsi="Georgia" w:cs="Lucida Sans Unicode"/>
          <w:b/>
          <w:bCs/>
          <w:color w:val="000000"/>
          <w:sz w:val="18"/>
          <w:szCs w:val="18"/>
        </w:rPr>
        <w:br/>
      </w:r>
      <w:r w:rsidRPr="00D573F7">
        <w:rPr>
          <w:rFonts w:ascii="Georgia" w:hAnsi="Georgia" w:cs="Lucida Sans Unicode"/>
          <w:b/>
          <w:bCs/>
          <w:color w:val="000000"/>
          <w:sz w:val="18"/>
          <w:szCs w:val="18"/>
        </w:rPr>
        <w:br/>
      </w:r>
      <w:r w:rsidRPr="00D573F7">
        <w:rPr>
          <w:rStyle w:val="qword"/>
          <w:rFonts w:ascii="Georgia" w:hAnsi="Georgia" w:cs="Lucida Sans Unicode"/>
          <w:b/>
          <w:bCs/>
          <w:color w:val="000000"/>
          <w:sz w:val="18"/>
          <w:szCs w:val="18"/>
        </w:rPr>
        <w:t>C. step 3</w:t>
      </w:r>
      <w:r w:rsidRPr="00D573F7">
        <w:rPr>
          <w:rFonts w:ascii="Georgia" w:hAnsi="Georgia" w:cs="Lucida Sans Unicode"/>
          <w:b/>
          <w:bCs/>
          <w:color w:val="000000"/>
          <w:sz w:val="18"/>
          <w:szCs w:val="18"/>
        </w:rPr>
        <w:br/>
      </w:r>
      <w:r w:rsidRPr="00D573F7">
        <w:rPr>
          <w:rFonts w:ascii="Georgia" w:hAnsi="Georgia" w:cs="Lucida Sans Unicode"/>
          <w:b/>
          <w:bCs/>
          <w:color w:val="000000"/>
          <w:sz w:val="18"/>
          <w:szCs w:val="18"/>
        </w:rPr>
        <w:br/>
      </w:r>
      <w:r w:rsidRPr="00D573F7">
        <w:rPr>
          <w:rStyle w:val="qword"/>
          <w:rFonts w:ascii="Georgia" w:hAnsi="Georgia" w:cs="Lucida Sans Unicode"/>
          <w:b/>
          <w:bCs/>
          <w:color w:val="000000"/>
          <w:sz w:val="18"/>
          <w:szCs w:val="18"/>
        </w:rPr>
        <w:t>D. step 4</w:t>
      </w:r>
      <w:r w:rsidRPr="00D573F7">
        <w:rPr>
          <w:rFonts w:ascii="Georgia" w:hAnsi="Georgia" w:cs="Lucida Sans Unicode"/>
          <w:b/>
          <w:bCs/>
          <w:color w:val="000000"/>
          <w:sz w:val="18"/>
          <w:szCs w:val="18"/>
        </w:rPr>
        <w:br/>
      </w:r>
      <w:r w:rsidRPr="00D573F7">
        <w:rPr>
          <w:rFonts w:ascii="Georgia" w:hAnsi="Georgia" w:cs="Lucida Sans Unicode"/>
          <w:b/>
          <w:bCs/>
          <w:color w:val="000000"/>
          <w:sz w:val="18"/>
          <w:szCs w:val="18"/>
        </w:rPr>
        <w:br/>
      </w:r>
      <w:r w:rsidRPr="00D573F7">
        <w:rPr>
          <w:rStyle w:val="qword"/>
          <w:rFonts w:ascii="Georgia" w:hAnsi="Georgia" w:cs="Lucida Sans Unicode"/>
          <w:b/>
          <w:bCs/>
          <w:color w:val="000000"/>
          <w:sz w:val="18"/>
          <w:szCs w:val="18"/>
        </w:rPr>
        <w:t>E. step 5</w:t>
      </w:r>
    </w:p>
    <w:p w:rsidR="001B1B10" w:rsidRPr="00D573F7" w:rsidRDefault="001B1B10" w:rsidP="001B1B10">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1. Each router is responsible for "saying hello" to its neighbors on directly connected networks. - B</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2. Each router builds a Link-State Packet (LSP) containing the state of each directly connected link - C</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3. Each router learns about its own directly connected networks. - A</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4. Each router increments the hop count for the destination network.</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5. Each router floods the LSP to all neighbors, who then store all LSPs received in a database - D</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6. Each router uses the database to construct a complete map of the topology and computes the best - E</w:t>
      </w:r>
    </w:p>
    <w:p w:rsidR="001B1B10" w:rsidRPr="00D573F7" w:rsidRDefault="001B1B10" w:rsidP="001B1B10">
      <w:pPr>
        <w:pStyle w:val="Nadpis3"/>
        <w:shd w:val="clear" w:color="auto" w:fill="FFFFFF"/>
        <w:spacing w:before="0"/>
        <w:ind w:right="396"/>
        <w:rPr>
          <w:rStyle w:val="qword"/>
          <w:rFonts w:ascii="Georgia" w:hAnsi="Georgia" w:cs="Lucida Sans Unicode"/>
          <w:b/>
          <w:bCs/>
          <w:color w:val="000000"/>
          <w:sz w:val="18"/>
          <w:szCs w:val="18"/>
        </w:rPr>
      </w:pPr>
    </w:p>
    <w:p w:rsidR="001B1B10" w:rsidRPr="00D573F7" w:rsidRDefault="001B1B10" w:rsidP="001B1B10">
      <w:pPr>
        <w:pStyle w:val="Nadpis3"/>
        <w:shd w:val="clear" w:color="auto" w:fill="FFFFFF"/>
        <w:spacing w:before="0"/>
        <w:ind w:right="396"/>
        <w:rPr>
          <w:rFonts w:ascii="Georgia" w:hAnsi="Georgia" w:cs="Lucida Sans Unicode"/>
          <w:b/>
          <w:bCs/>
          <w:color w:val="000000"/>
          <w:sz w:val="18"/>
          <w:szCs w:val="18"/>
        </w:rPr>
      </w:pPr>
      <w:r w:rsidRPr="00D573F7">
        <w:rPr>
          <w:rStyle w:val="qword"/>
          <w:rFonts w:ascii="Georgia" w:hAnsi="Georgia" w:cs="Lucida Sans Unicode"/>
          <w:b/>
          <w:bCs/>
          <w:color w:val="000000"/>
          <w:sz w:val="18"/>
          <w:szCs w:val="18"/>
        </w:rPr>
        <w:t>Which two methods can be used to provide secure management access to a Cisco switch? (Choose two.)</w:t>
      </w:r>
    </w:p>
    <w:p w:rsidR="001B1B10" w:rsidRPr="00D573F7" w:rsidRDefault="001B1B10" w:rsidP="001B1B10">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1. Configure specific ports for management traffic on a specific VLAN.</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2. Configure SSH for remote management.</w:t>
      </w:r>
    </w:p>
    <w:p w:rsidR="001B1B10" w:rsidRPr="00D573F7" w:rsidRDefault="001B1B10" w:rsidP="001B1B10">
      <w:pPr>
        <w:pStyle w:val="Nadpis3"/>
        <w:shd w:val="clear" w:color="auto" w:fill="FFFFFF"/>
        <w:spacing w:before="0"/>
        <w:ind w:right="396"/>
        <w:rPr>
          <w:rStyle w:val="qword"/>
          <w:rFonts w:ascii="Georgia" w:hAnsi="Georgia" w:cs="Lucida Sans Unicode"/>
          <w:b/>
          <w:bCs/>
          <w:color w:val="000000"/>
          <w:sz w:val="18"/>
          <w:szCs w:val="18"/>
        </w:rPr>
      </w:pPr>
    </w:p>
    <w:p w:rsidR="001B1B10" w:rsidRPr="00D573F7" w:rsidRDefault="001B1B10" w:rsidP="001B1B10">
      <w:pPr>
        <w:pStyle w:val="Nadpis3"/>
        <w:shd w:val="clear" w:color="auto" w:fill="FFFFFF"/>
        <w:spacing w:before="0"/>
        <w:ind w:right="396"/>
        <w:rPr>
          <w:rFonts w:ascii="Georgia" w:hAnsi="Georgia" w:cs="Lucida Sans Unicode"/>
          <w:b/>
          <w:bCs/>
          <w:color w:val="000000"/>
          <w:sz w:val="18"/>
          <w:szCs w:val="18"/>
        </w:rPr>
      </w:pPr>
      <w:r w:rsidRPr="00D573F7">
        <w:rPr>
          <w:rStyle w:val="qword"/>
          <w:rFonts w:ascii="Georgia" w:hAnsi="Georgia" w:cs="Lucida Sans Unicode"/>
          <w:b/>
          <w:bCs/>
          <w:color w:val="000000"/>
          <w:sz w:val="18"/>
          <w:szCs w:val="18"/>
        </w:rPr>
        <w:t>Which kind of message is sent by a DHCP client when its IP address lease has expired?</w:t>
      </w:r>
      <w:r w:rsidRPr="00D573F7">
        <w:rPr>
          <w:rStyle w:val="qword"/>
          <w:b/>
          <w:bCs/>
          <w:color w:val="000000"/>
          <w:sz w:val="18"/>
          <w:szCs w:val="18"/>
        </w:rPr>
        <w:t>​</w:t>
      </w:r>
    </w:p>
    <w:p w:rsidR="001B1B10" w:rsidRPr="00D573F7" w:rsidRDefault="001B1B10" w:rsidP="001B1B10">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a DHCPREQUEST unicast message</w:t>
      </w:r>
      <w:r w:rsidRPr="00D573F7">
        <w:rPr>
          <w:rStyle w:val="qdef"/>
          <w:color w:val="FF0000"/>
          <w:sz w:val="18"/>
          <w:szCs w:val="18"/>
        </w:rPr>
        <w:t>​</w:t>
      </w:r>
    </w:p>
    <w:p w:rsidR="001B1B10" w:rsidRPr="00D573F7" w:rsidRDefault="001B1B10" w:rsidP="001B1B10">
      <w:pPr>
        <w:pStyle w:val="Nadpis3"/>
        <w:shd w:val="clear" w:color="auto" w:fill="FFFFFF"/>
        <w:spacing w:before="0"/>
        <w:ind w:right="396"/>
        <w:rPr>
          <w:rStyle w:val="qword"/>
          <w:rFonts w:ascii="Georgia" w:hAnsi="Georgia" w:cs="Lucida Sans Unicode"/>
          <w:b/>
          <w:bCs/>
          <w:color w:val="000000"/>
          <w:sz w:val="18"/>
          <w:szCs w:val="18"/>
        </w:rPr>
      </w:pPr>
    </w:p>
    <w:p w:rsidR="001B1B10" w:rsidRPr="00D573F7" w:rsidRDefault="001B1B10" w:rsidP="001B1B10">
      <w:pPr>
        <w:pStyle w:val="Nadpis3"/>
        <w:shd w:val="clear" w:color="auto" w:fill="FFFFFF"/>
        <w:spacing w:before="0"/>
        <w:ind w:right="396"/>
        <w:rPr>
          <w:rFonts w:ascii="Georgia" w:hAnsi="Georgia" w:cs="Lucida Sans Unicode"/>
          <w:b/>
          <w:bCs/>
          <w:color w:val="000000"/>
          <w:sz w:val="18"/>
          <w:szCs w:val="18"/>
        </w:rPr>
      </w:pPr>
      <w:r w:rsidRPr="00D573F7">
        <w:rPr>
          <w:rStyle w:val="qword"/>
          <w:rFonts w:ascii="Georgia" w:hAnsi="Georgia" w:cs="Lucida Sans Unicode"/>
          <w:b/>
          <w:bCs/>
          <w:color w:val="000000"/>
          <w:sz w:val="18"/>
          <w:szCs w:val="18"/>
        </w:rPr>
        <w:t>Which three requirements are necessary for two OSPFv2 routers to form an adjacency? (Choose three.)</w:t>
      </w:r>
    </w:p>
    <w:p w:rsidR="001B1B10" w:rsidRPr="00D573F7" w:rsidRDefault="001B1B10" w:rsidP="001B1B10">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1. The link interface subnet masks must match.</w:t>
      </w:r>
      <w:r w:rsidRPr="00D573F7">
        <w:rPr>
          <w:rStyle w:val="apple-converted-space"/>
          <w:rFonts w:ascii="Georgia" w:hAnsi="Georgia" w:cs="Lucida Sans Unicode"/>
          <w:color w:val="FF0000"/>
          <w:sz w:val="18"/>
          <w:szCs w:val="18"/>
        </w:rPr>
        <w:t> </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2. The two routers must include the inter-router link network in an OSPFv2 network command.</w:t>
      </w:r>
      <w:r w:rsidRPr="00D573F7">
        <w:rPr>
          <w:rStyle w:val="apple-converted-space"/>
          <w:rFonts w:ascii="Georgia" w:hAnsi="Georgia" w:cs="Lucida Sans Unicode"/>
          <w:color w:val="FF0000"/>
          <w:sz w:val="18"/>
          <w:szCs w:val="18"/>
        </w:rPr>
        <w:t> </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3. The OSPF hello or dead timers on each router must match.</w:t>
      </w:r>
    </w:p>
    <w:p w:rsidR="001B1B10" w:rsidRPr="00D573F7" w:rsidRDefault="001B1B10" w:rsidP="001B1B10">
      <w:pPr>
        <w:rPr>
          <w:sz w:val="18"/>
          <w:szCs w:val="18"/>
        </w:rPr>
      </w:pPr>
    </w:p>
    <w:p w:rsidR="001B1B10" w:rsidRPr="00D573F7" w:rsidRDefault="001B1B10" w:rsidP="001B1B10">
      <w:pPr>
        <w:rPr>
          <w:sz w:val="18"/>
          <w:szCs w:val="18"/>
        </w:rPr>
      </w:pPr>
      <w:r w:rsidRPr="00D573F7">
        <w:rPr>
          <w:sz w:val="18"/>
          <w:szCs w:val="18"/>
        </w:rPr>
        <w:br w:type="page"/>
      </w:r>
    </w:p>
    <w:p w:rsidR="001B1B10" w:rsidRPr="00D573F7" w:rsidRDefault="001B1B10" w:rsidP="001B1B10">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rStyle w:val="Siln"/>
          <w:rFonts w:ascii="Arial" w:hAnsi="Arial" w:cs="Arial"/>
          <w:color w:val="000000"/>
          <w:sz w:val="18"/>
          <w:szCs w:val="18"/>
        </w:rPr>
        <w:t>1</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Which command would be best to use on an unused switch port if a company adheres to the best practices as recommended by Cisco?</w:t>
      </w:r>
      <w:r w:rsidRPr="00D573F7">
        <w:rPr>
          <w:rFonts w:ascii="Arial" w:hAnsi="Arial" w:cs="Arial"/>
          <w:color w:val="000000"/>
          <w:sz w:val="18"/>
          <w:szCs w:val="18"/>
        </w:rPr>
        <w:br/>
      </w:r>
      <w:r w:rsidRPr="00D573F7">
        <w:rPr>
          <w:rStyle w:val="Siln"/>
          <w:rFonts w:ascii="Arial" w:hAnsi="Arial" w:cs="Arial"/>
          <w:color w:val="3366FF"/>
          <w:sz w:val="18"/>
          <w:szCs w:val="18"/>
        </w:rPr>
        <w:t>shutdown*</w:t>
      </w:r>
    </w:p>
    <w:p w:rsidR="001B1B10" w:rsidRPr="00D573F7" w:rsidRDefault="001B1B10" w:rsidP="001B1B10">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rStyle w:val="Siln"/>
          <w:rFonts w:ascii="Arial" w:hAnsi="Arial" w:cs="Arial"/>
          <w:color w:val="000000"/>
          <w:sz w:val="18"/>
          <w:szCs w:val="18"/>
        </w:rPr>
        <w:t>2</w:t>
      </w:r>
    </w:p>
    <w:p w:rsidR="001B1B10" w:rsidRDefault="001B1B10" w:rsidP="001B1B10">
      <w:pPr>
        <w:pStyle w:val="Normlnywebov"/>
        <w:shd w:val="clear" w:color="auto" w:fill="FFFFFF"/>
        <w:spacing w:before="0" w:beforeAutospacing="0" w:after="0" w:afterAutospacing="0" w:line="260" w:lineRule="atLeast"/>
        <w:rPr>
          <w:rStyle w:val="Siln"/>
          <w:rFonts w:ascii="Arial" w:hAnsi="Arial" w:cs="Arial"/>
          <w:color w:val="3366FF"/>
          <w:sz w:val="18"/>
          <w:szCs w:val="18"/>
        </w:rPr>
      </w:pPr>
      <w:r w:rsidRPr="00D573F7">
        <w:rPr>
          <w:noProof/>
          <w:sz w:val="18"/>
          <w:szCs w:val="18"/>
        </w:rPr>
        <w:drawing>
          <wp:inline distT="0" distB="0" distL="0" distR="0" wp14:anchorId="42906720" wp14:editId="38D10586">
            <wp:extent cx="4000500" cy="1886524"/>
            <wp:effectExtent l="0" t="0" r="0" b="0"/>
            <wp:docPr id="59" name="Obrázo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7452" t="43083" r="49694" b="20972"/>
                    <a:stretch/>
                  </pic:blipFill>
                  <pic:spPr bwMode="auto">
                    <a:xfrm>
                      <a:off x="0" y="0"/>
                      <a:ext cx="4025392" cy="1898263"/>
                    </a:xfrm>
                    <a:prstGeom prst="rect">
                      <a:avLst/>
                    </a:prstGeom>
                    <a:ln>
                      <a:noFill/>
                    </a:ln>
                    <a:extLst>
                      <a:ext uri="{53640926-AAD7-44D8-BBD7-CCE9431645EC}">
                        <a14:shadowObscured xmlns:a14="http://schemas.microsoft.com/office/drawing/2010/main"/>
                      </a:ext>
                    </a:extLst>
                  </pic:spPr>
                </pic:pic>
              </a:graphicData>
            </a:graphic>
          </wp:inline>
        </w:drawing>
      </w:r>
      <w:r w:rsidRPr="00D573F7">
        <w:rPr>
          <w:rFonts w:ascii="Arial" w:hAnsi="Arial" w:cs="Arial"/>
          <w:color w:val="000000"/>
          <w:sz w:val="18"/>
          <w:szCs w:val="18"/>
        </w:rPr>
        <w:br/>
      </w:r>
      <w:r w:rsidRPr="00D573F7">
        <w:rPr>
          <w:rStyle w:val="Siln"/>
          <w:rFonts w:ascii="Arial" w:hAnsi="Arial" w:cs="Arial"/>
          <w:color w:val="000000"/>
          <w:sz w:val="18"/>
          <w:szCs w:val="18"/>
        </w:rPr>
        <w:t>Refer to the exhibit. An administrator is trying to configure PAT on R1, but PC-A is unable to access the Internet. The administrator tries to ping a server on the Internet from PC-A and collects the debugs that are shown in the exhibit. Based on this output, what is most likely the cause of the problem?</w:t>
      </w:r>
      <w:r w:rsidRPr="00D573F7">
        <w:rPr>
          <w:rFonts w:ascii="Arial" w:hAnsi="Arial" w:cs="Arial"/>
          <w:color w:val="000000"/>
          <w:sz w:val="18"/>
          <w:szCs w:val="18"/>
        </w:rPr>
        <w:br/>
      </w:r>
      <w:r w:rsidRPr="00D573F7">
        <w:rPr>
          <w:rStyle w:val="Siln"/>
          <w:rFonts w:ascii="Arial" w:hAnsi="Arial" w:cs="Arial"/>
          <w:color w:val="3366FF"/>
          <w:sz w:val="18"/>
          <w:szCs w:val="18"/>
        </w:rPr>
        <w:t>The inside global address is not on the same subnet as the ISP.*</w:t>
      </w:r>
    </w:p>
    <w:p w:rsidR="001B1B10" w:rsidRPr="00D573F7" w:rsidRDefault="001B1B10" w:rsidP="001B1B10">
      <w:pPr>
        <w:pStyle w:val="Normlnywebov"/>
        <w:shd w:val="clear" w:color="auto" w:fill="FFFFFF"/>
        <w:spacing w:before="0" w:beforeAutospacing="0" w:after="0" w:afterAutospacing="0" w:line="260" w:lineRule="atLeast"/>
        <w:rPr>
          <w:rFonts w:ascii="Arial" w:hAnsi="Arial" w:cs="Arial"/>
          <w:color w:val="000000"/>
          <w:sz w:val="18"/>
          <w:szCs w:val="18"/>
        </w:rPr>
      </w:pPr>
    </w:p>
    <w:p w:rsidR="001B1B10" w:rsidRDefault="001B1B10" w:rsidP="001B1B10">
      <w:pPr>
        <w:pStyle w:val="Normlnywebov"/>
        <w:shd w:val="clear" w:color="auto" w:fill="FFFFFF"/>
        <w:spacing w:before="0" w:beforeAutospacing="0" w:after="0" w:afterAutospacing="0" w:line="260" w:lineRule="atLeast"/>
        <w:rPr>
          <w:rStyle w:val="Siln"/>
          <w:rFonts w:ascii="Arial" w:hAnsi="Arial" w:cs="Arial"/>
          <w:color w:val="3366FF"/>
          <w:sz w:val="18"/>
          <w:szCs w:val="18"/>
        </w:rPr>
      </w:pPr>
      <w:r w:rsidRPr="00D573F7">
        <w:rPr>
          <w:rStyle w:val="Siln"/>
          <w:rFonts w:ascii="Arial" w:hAnsi="Arial" w:cs="Arial"/>
          <w:color w:val="000000"/>
          <w:sz w:val="18"/>
          <w:szCs w:val="18"/>
        </w:rPr>
        <w:t>3</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A small company has a web server in the office that is accessible from the Internet. The IP address 192.168.10.15 is assigned to the web server. The network administrator is configuring the router so that external clients can access the web server over the Internet. Which item is required in the NAT configuration?</w:t>
      </w:r>
      <w:r w:rsidRPr="00D573F7">
        <w:rPr>
          <w:rFonts w:ascii="Arial" w:hAnsi="Arial" w:cs="Arial"/>
          <w:color w:val="000000"/>
          <w:sz w:val="18"/>
          <w:szCs w:val="18"/>
        </w:rPr>
        <w:br/>
      </w:r>
      <w:r w:rsidRPr="00D573F7">
        <w:rPr>
          <w:rStyle w:val="Siln"/>
          <w:rFonts w:ascii="Arial" w:hAnsi="Arial" w:cs="Arial"/>
          <w:color w:val="3366FF"/>
          <w:sz w:val="18"/>
          <w:szCs w:val="18"/>
        </w:rPr>
        <w:t>the ip nat inside source command to link the inside local and inside global addresses*</w:t>
      </w:r>
    </w:p>
    <w:p w:rsidR="001B1B10" w:rsidRPr="00D573F7" w:rsidRDefault="001B1B10" w:rsidP="001B1B10">
      <w:pPr>
        <w:pStyle w:val="Normlnywebov"/>
        <w:shd w:val="clear" w:color="auto" w:fill="FFFFFF"/>
        <w:spacing w:before="0" w:beforeAutospacing="0" w:after="0" w:afterAutospacing="0" w:line="260" w:lineRule="atLeast"/>
        <w:rPr>
          <w:rFonts w:ascii="Arial" w:hAnsi="Arial" w:cs="Arial"/>
          <w:color w:val="000000"/>
          <w:sz w:val="18"/>
          <w:szCs w:val="18"/>
        </w:rPr>
      </w:pPr>
    </w:p>
    <w:p w:rsidR="001B1B10" w:rsidRPr="00D573F7" w:rsidRDefault="001B1B10" w:rsidP="001B1B10">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noProof/>
          <w:sz w:val="18"/>
          <w:szCs w:val="18"/>
        </w:rPr>
        <w:drawing>
          <wp:anchor distT="0" distB="0" distL="114300" distR="114300" simplePos="0" relativeHeight="251703296" behindDoc="1" locked="0" layoutInCell="1" allowOverlap="1" wp14:anchorId="45CDC9C9" wp14:editId="02C2F146">
            <wp:simplePos x="0" y="0"/>
            <wp:positionH relativeFrom="column">
              <wp:posOffset>4381500</wp:posOffset>
            </wp:positionH>
            <wp:positionV relativeFrom="paragraph">
              <wp:posOffset>510540</wp:posOffset>
            </wp:positionV>
            <wp:extent cx="2007870" cy="2562225"/>
            <wp:effectExtent l="0" t="0" r="0" b="0"/>
            <wp:wrapTight wrapText="bothSides">
              <wp:wrapPolygon edited="0">
                <wp:start x="0" y="0"/>
                <wp:lineTo x="0" y="21520"/>
                <wp:lineTo x="21313" y="21520"/>
                <wp:lineTo x="21313" y="0"/>
                <wp:lineTo x="0" y="0"/>
              </wp:wrapPolygon>
            </wp:wrapTight>
            <wp:docPr id="60" name="Obrázo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l="7452" t="31866" r="69186" b="15109"/>
                    <a:stretch/>
                  </pic:blipFill>
                  <pic:spPr bwMode="auto">
                    <a:xfrm>
                      <a:off x="0" y="0"/>
                      <a:ext cx="2007870" cy="2562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573F7">
        <w:rPr>
          <w:rStyle w:val="Siln"/>
          <w:rFonts w:ascii="Arial" w:hAnsi="Arial" w:cs="Arial"/>
          <w:color w:val="000000"/>
          <w:sz w:val="18"/>
          <w:szCs w:val="18"/>
        </w:rPr>
        <w:t>4</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Which type of static route typically uses the distance parameter in the ip route global configuration command?</w:t>
      </w:r>
      <w:r w:rsidRPr="00D573F7">
        <w:rPr>
          <w:rFonts w:ascii="Arial" w:hAnsi="Arial" w:cs="Arial"/>
          <w:color w:val="000000"/>
          <w:sz w:val="18"/>
          <w:szCs w:val="18"/>
        </w:rPr>
        <w:br/>
      </w:r>
      <w:r w:rsidRPr="00D573F7">
        <w:rPr>
          <w:rStyle w:val="Siln"/>
          <w:rFonts w:ascii="Arial" w:hAnsi="Arial" w:cs="Arial"/>
          <w:color w:val="3366FF"/>
          <w:sz w:val="18"/>
          <w:szCs w:val="18"/>
        </w:rPr>
        <w:t>floating static route*</w:t>
      </w:r>
    </w:p>
    <w:p w:rsidR="001B1B10" w:rsidRPr="00D573F7" w:rsidRDefault="001B1B10" w:rsidP="001B1B10">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rStyle w:val="Siln"/>
          <w:rFonts w:ascii="Arial" w:hAnsi="Arial" w:cs="Arial"/>
          <w:color w:val="000000"/>
          <w:sz w:val="18"/>
          <w:szCs w:val="18"/>
        </w:rPr>
        <w:t>5</w:t>
      </w:r>
      <w:r w:rsidRPr="00D573F7">
        <w:rPr>
          <w:rFonts w:ascii="Arial" w:hAnsi="Arial" w:cs="Arial"/>
          <w:color w:val="000000"/>
          <w:sz w:val="18"/>
          <w:szCs w:val="18"/>
        </w:rPr>
        <w:t xml:space="preserve"> </w:t>
      </w:r>
      <w:r w:rsidRPr="00D573F7">
        <w:rPr>
          <w:rStyle w:val="Siln"/>
          <w:rFonts w:ascii="Arial" w:hAnsi="Arial" w:cs="Arial"/>
          <w:color w:val="000000"/>
          <w:sz w:val="18"/>
          <w:szCs w:val="18"/>
        </w:rPr>
        <w:t>Refer to the exhibit. What address will be used as the router ID for the OSPFv3 process?</w:t>
      </w:r>
      <w:r w:rsidRPr="00D573F7">
        <w:rPr>
          <w:rFonts w:ascii="Arial" w:hAnsi="Arial" w:cs="Arial"/>
          <w:color w:val="000000"/>
          <w:sz w:val="18"/>
          <w:szCs w:val="18"/>
        </w:rPr>
        <w:br/>
      </w:r>
      <w:r w:rsidRPr="00D573F7">
        <w:rPr>
          <w:rStyle w:val="Siln"/>
          <w:rFonts w:ascii="Arial" w:hAnsi="Arial" w:cs="Arial"/>
          <w:color w:val="3366FF"/>
          <w:sz w:val="18"/>
          <w:szCs w:val="18"/>
        </w:rPr>
        <w:t>10.1.1.1*</w:t>
      </w:r>
      <w:r w:rsidRPr="00D573F7">
        <w:rPr>
          <w:rFonts w:ascii="Arial" w:hAnsi="Arial" w:cs="Arial"/>
          <w:color w:val="000000"/>
          <w:sz w:val="18"/>
          <w:szCs w:val="18"/>
        </w:rPr>
        <w:br/>
      </w:r>
    </w:p>
    <w:p w:rsidR="001B1B10" w:rsidRPr="00D573F7" w:rsidRDefault="001B1B10" w:rsidP="001B1B10">
      <w:pPr>
        <w:pStyle w:val="Normlnywebov"/>
        <w:shd w:val="clear" w:color="auto" w:fill="FFFFFF"/>
        <w:spacing w:before="0" w:beforeAutospacing="0" w:after="240" w:afterAutospacing="0" w:line="338" w:lineRule="atLeast"/>
        <w:rPr>
          <w:rFonts w:ascii="Arial" w:hAnsi="Arial" w:cs="Arial"/>
          <w:color w:val="000000"/>
          <w:sz w:val="18"/>
          <w:szCs w:val="18"/>
        </w:rPr>
      </w:pPr>
    </w:p>
    <w:p w:rsidR="001B1B10" w:rsidRPr="00D573F7" w:rsidRDefault="001B1B10" w:rsidP="001B1B10">
      <w:pPr>
        <w:pStyle w:val="Normlnywebov"/>
        <w:shd w:val="clear" w:color="auto" w:fill="FFFFFF"/>
        <w:spacing w:before="0" w:beforeAutospacing="0" w:after="240" w:afterAutospacing="0" w:line="338" w:lineRule="atLeast"/>
        <w:rPr>
          <w:rFonts w:ascii="Arial" w:hAnsi="Arial" w:cs="Arial"/>
          <w:color w:val="000000"/>
          <w:sz w:val="18"/>
          <w:szCs w:val="18"/>
        </w:rPr>
      </w:pPr>
    </w:p>
    <w:p w:rsidR="001B1B10" w:rsidRPr="00D573F7" w:rsidRDefault="001B1B10" w:rsidP="001B1B10">
      <w:pPr>
        <w:pStyle w:val="Normlnywebov"/>
        <w:shd w:val="clear" w:color="auto" w:fill="FFFFFF"/>
        <w:spacing w:before="0" w:beforeAutospacing="0" w:after="240" w:afterAutospacing="0" w:line="338" w:lineRule="atLeast"/>
        <w:rPr>
          <w:rFonts w:ascii="Arial" w:hAnsi="Arial" w:cs="Arial"/>
          <w:color w:val="000000"/>
          <w:sz w:val="18"/>
          <w:szCs w:val="18"/>
        </w:rPr>
      </w:pPr>
    </w:p>
    <w:p w:rsidR="001B1B10" w:rsidRPr="00D573F7" w:rsidRDefault="001B1B10" w:rsidP="001B1B10">
      <w:pPr>
        <w:pStyle w:val="Normlnywebov"/>
        <w:shd w:val="clear" w:color="auto" w:fill="FFFFFF"/>
        <w:spacing w:before="0" w:beforeAutospacing="0" w:after="240" w:afterAutospacing="0" w:line="338" w:lineRule="atLeast"/>
        <w:rPr>
          <w:rFonts w:ascii="Arial" w:hAnsi="Arial" w:cs="Arial"/>
          <w:b/>
          <w:bCs/>
          <w:color w:val="000000"/>
          <w:sz w:val="18"/>
          <w:szCs w:val="18"/>
        </w:rPr>
      </w:pPr>
      <w:r w:rsidRPr="00D573F7">
        <w:rPr>
          <w:noProof/>
          <w:sz w:val="18"/>
          <w:szCs w:val="18"/>
        </w:rPr>
        <w:drawing>
          <wp:anchor distT="0" distB="0" distL="114300" distR="114300" simplePos="0" relativeHeight="251711488" behindDoc="1" locked="0" layoutInCell="1" allowOverlap="1" wp14:anchorId="2ADB5C4B" wp14:editId="3C707B25">
            <wp:simplePos x="0" y="0"/>
            <wp:positionH relativeFrom="column">
              <wp:posOffset>3038475</wp:posOffset>
            </wp:positionH>
            <wp:positionV relativeFrom="paragraph">
              <wp:posOffset>731520</wp:posOffset>
            </wp:positionV>
            <wp:extent cx="3581400" cy="1071880"/>
            <wp:effectExtent l="0" t="0" r="0" b="0"/>
            <wp:wrapTight wrapText="bothSides">
              <wp:wrapPolygon edited="0">
                <wp:start x="0" y="0"/>
                <wp:lineTo x="0" y="21114"/>
                <wp:lineTo x="21485" y="21114"/>
                <wp:lineTo x="21485" y="0"/>
                <wp:lineTo x="0" y="0"/>
              </wp:wrapPolygon>
            </wp:wrapTight>
            <wp:docPr id="61" name="Obrázo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7596" t="28552" r="48835" b="48250"/>
                    <a:stretch/>
                  </pic:blipFill>
                  <pic:spPr bwMode="auto">
                    <a:xfrm>
                      <a:off x="0" y="0"/>
                      <a:ext cx="3581400" cy="1071880"/>
                    </a:xfrm>
                    <a:prstGeom prst="rect">
                      <a:avLst/>
                    </a:prstGeom>
                    <a:ln>
                      <a:noFill/>
                    </a:ln>
                    <a:extLst>
                      <a:ext uri="{53640926-AAD7-44D8-BBD7-CCE9431645EC}">
                        <a14:shadowObscured xmlns:a14="http://schemas.microsoft.com/office/drawing/2010/main"/>
                      </a:ext>
                    </a:extLst>
                  </pic:spPr>
                </pic:pic>
              </a:graphicData>
            </a:graphic>
          </wp:anchor>
        </w:drawing>
      </w:r>
      <w:r w:rsidRPr="00D573F7">
        <w:rPr>
          <w:rFonts w:ascii="Arial" w:hAnsi="Arial" w:cs="Arial"/>
          <w:color w:val="000000"/>
          <w:sz w:val="18"/>
          <w:szCs w:val="18"/>
        </w:rPr>
        <w:br/>
      </w:r>
      <w:r w:rsidRPr="00D573F7">
        <w:rPr>
          <w:rStyle w:val="Siln"/>
          <w:rFonts w:ascii="Arial" w:hAnsi="Arial" w:cs="Arial"/>
          <w:color w:val="000000"/>
          <w:sz w:val="18"/>
          <w:szCs w:val="18"/>
        </w:rPr>
        <w:t>6</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What is the order of packet types used by an OSPF router to establish convergence?</w:t>
      </w:r>
      <w:r w:rsidRPr="00D573F7">
        <w:rPr>
          <w:rFonts w:ascii="Arial" w:hAnsi="Arial" w:cs="Arial"/>
          <w:color w:val="000000"/>
          <w:sz w:val="18"/>
          <w:szCs w:val="18"/>
        </w:rPr>
        <w:br/>
      </w:r>
      <w:r w:rsidRPr="00D573F7">
        <w:rPr>
          <w:rStyle w:val="Siln"/>
          <w:rFonts w:ascii="Arial" w:hAnsi="Arial" w:cs="Arial"/>
          <w:color w:val="3366FF"/>
          <w:sz w:val="18"/>
          <w:szCs w:val="18"/>
        </w:rPr>
        <w:t>Hello, DBD, LSR, LSU, LSAck*</w:t>
      </w:r>
    </w:p>
    <w:p w:rsidR="001B1B10" w:rsidRDefault="001B1B10" w:rsidP="001B1B10">
      <w:pPr>
        <w:pStyle w:val="Normlnywebov"/>
        <w:shd w:val="clear" w:color="auto" w:fill="FFFFFF"/>
        <w:spacing w:before="0" w:beforeAutospacing="0" w:after="0" w:afterAutospacing="0" w:line="220" w:lineRule="atLeast"/>
        <w:rPr>
          <w:rStyle w:val="Siln"/>
          <w:rFonts w:ascii="Arial" w:hAnsi="Arial" w:cs="Arial"/>
          <w:color w:val="3366FF"/>
          <w:sz w:val="18"/>
          <w:szCs w:val="18"/>
        </w:rPr>
      </w:pPr>
      <w:r w:rsidRPr="00D573F7">
        <w:rPr>
          <w:rStyle w:val="Siln"/>
          <w:rFonts w:ascii="Arial" w:hAnsi="Arial" w:cs="Arial"/>
          <w:color w:val="000000"/>
          <w:sz w:val="18"/>
          <w:szCs w:val="18"/>
        </w:rPr>
        <w:t>7</w:t>
      </w:r>
      <w:r>
        <w:rPr>
          <w:rFonts w:ascii="Arial" w:hAnsi="Arial" w:cs="Arial"/>
          <w:color w:val="000000"/>
          <w:sz w:val="18"/>
          <w:szCs w:val="18"/>
        </w:rPr>
        <w:t xml:space="preserve"> </w:t>
      </w:r>
      <w:r w:rsidRPr="00D573F7">
        <w:rPr>
          <w:rStyle w:val="Siln"/>
          <w:rFonts w:ascii="Arial" w:hAnsi="Arial" w:cs="Arial"/>
          <w:color w:val="000000"/>
          <w:sz w:val="18"/>
          <w:szCs w:val="18"/>
        </w:rPr>
        <w:t>Refer to the exhibit. If the IP addresses of the default gateway router and the DNS server are correct, what is the configuration problem?</w:t>
      </w:r>
      <w:r w:rsidRPr="00D573F7">
        <w:rPr>
          <w:rFonts w:ascii="Arial" w:hAnsi="Arial" w:cs="Arial"/>
          <w:color w:val="000000"/>
          <w:sz w:val="18"/>
          <w:szCs w:val="18"/>
        </w:rPr>
        <w:br/>
      </w:r>
      <w:r w:rsidRPr="00D573F7">
        <w:rPr>
          <w:rStyle w:val="Siln"/>
          <w:rFonts w:ascii="Arial" w:hAnsi="Arial" w:cs="Arial"/>
          <w:color w:val="3366FF"/>
          <w:sz w:val="18"/>
          <w:szCs w:val="18"/>
        </w:rPr>
        <w:t>The IP address of the default gateway router is not contained in the excluded address list.*</w:t>
      </w:r>
    </w:p>
    <w:p w:rsidR="001B1B10" w:rsidRDefault="001B1B10" w:rsidP="001B1B10">
      <w:pPr>
        <w:pStyle w:val="Normlnywebov"/>
        <w:shd w:val="clear" w:color="auto" w:fill="FFFFFF"/>
        <w:spacing w:before="0" w:beforeAutospacing="0" w:after="0" w:afterAutospacing="0" w:line="220" w:lineRule="atLeast"/>
        <w:rPr>
          <w:rStyle w:val="Siln"/>
          <w:rFonts w:ascii="Arial" w:hAnsi="Arial" w:cs="Arial"/>
          <w:color w:val="3366FF"/>
          <w:sz w:val="18"/>
          <w:szCs w:val="18"/>
        </w:rPr>
      </w:pPr>
    </w:p>
    <w:p w:rsidR="001B1B10" w:rsidRDefault="001B1B10" w:rsidP="001B1B10">
      <w:pPr>
        <w:pStyle w:val="Normlnywebov"/>
        <w:shd w:val="clear" w:color="auto" w:fill="FFFFFF"/>
        <w:spacing w:before="0" w:beforeAutospacing="0" w:after="0" w:afterAutospacing="0" w:line="220" w:lineRule="atLeast"/>
        <w:rPr>
          <w:rFonts w:ascii="Arial" w:hAnsi="Arial" w:cs="Arial"/>
          <w:color w:val="000000"/>
          <w:sz w:val="18"/>
          <w:szCs w:val="18"/>
        </w:rPr>
      </w:pPr>
    </w:p>
    <w:p w:rsidR="001B1B10" w:rsidRPr="00D573F7" w:rsidRDefault="001B1B10" w:rsidP="001B1B10">
      <w:pPr>
        <w:pStyle w:val="Normlnywebov"/>
        <w:shd w:val="clear" w:color="auto" w:fill="FFFFFF"/>
        <w:spacing w:before="0" w:beforeAutospacing="0" w:after="0" w:afterAutospacing="0" w:line="220" w:lineRule="atLeast"/>
        <w:rPr>
          <w:rFonts w:ascii="Arial" w:hAnsi="Arial" w:cs="Arial"/>
          <w:color w:val="000000"/>
          <w:sz w:val="18"/>
          <w:szCs w:val="18"/>
        </w:rPr>
      </w:pPr>
    </w:p>
    <w:p w:rsidR="001B1B10" w:rsidRPr="00D573F7" w:rsidRDefault="001B1B10" w:rsidP="001B1B10">
      <w:pPr>
        <w:pStyle w:val="Normlnywebov"/>
        <w:shd w:val="clear" w:color="auto" w:fill="FFFFFF"/>
        <w:spacing w:before="0" w:beforeAutospacing="0" w:after="0" w:afterAutospacing="0" w:line="240" w:lineRule="atLeast"/>
        <w:rPr>
          <w:rFonts w:ascii="Arial" w:hAnsi="Arial" w:cs="Arial"/>
          <w:color w:val="000000"/>
          <w:sz w:val="18"/>
          <w:szCs w:val="18"/>
        </w:rPr>
      </w:pPr>
      <w:r w:rsidRPr="00D573F7">
        <w:rPr>
          <w:rStyle w:val="Siln"/>
          <w:rFonts w:ascii="Arial" w:hAnsi="Arial" w:cs="Arial"/>
          <w:color w:val="000000"/>
          <w:sz w:val="18"/>
          <w:szCs w:val="18"/>
        </w:rPr>
        <w:t>8</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A network administrator is testing IPv6 connectivity to a web server. The network administrator does not want any other host to connect to the web server except for the one test computer. Which type of IPv6 ACL could be used for this situation?</w:t>
      </w:r>
      <w:r w:rsidRPr="00D573F7">
        <w:rPr>
          <w:rFonts w:ascii="Arial" w:hAnsi="Arial" w:cs="Arial"/>
          <w:color w:val="000000"/>
          <w:sz w:val="18"/>
          <w:szCs w:val="18"/>
        </w:rPr>
        <w:br/>
      </w:r>
      <w:r w:rsidRPr="00D573F7">
        <w:rPr>
          <w:rStyle w:val="Siln"/>
          <w:rFonts w:ascii="Arial" w:hAnsi="Arial" w:cs="Arial"/>
          <w:color w:val="3366FF"/>
          <w:sz w:val="18"/>
          <w:szCs w:val="18"/>
        </w:rPr>
        <w:t>only a named ACL*</w:t>
      </w:r>
    </w:p>
    <w:p w:rsidR="001B1B10" w:rsidRPr="00D573F7" w:rsidRDefault="001B1B10" w:rsidP="001B1B10">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rStyle w:val="Siln"/>
          <w:rFonts w:ascii="Arial" w:hAnsi="Arial" w:cs="Arial"/>
          <w:color w:val="000000"/>
          <w:sz w:val="18"/>
          <w:szCs w:val="18"/>
        </w:rPr>
        <w:t>9</w:t>
      </w:r>
    </w:p>
    <w:p w:rsidR="001B1B10" w:rsidRPr="00D573F7" w:rsidRDefault="001B1B10" w:rsidP="001B1B10">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noProof/>
          <w:sz w:val="18"/>
          <w:szCs w:val="18"/>
        </w:rPr>
        <w:drawing>
          <wp:inline distT="0" distB="0" distL="0" distR="0" wp14:anchorId="1C8F85D4" wp14:editId="490DD99A">
            <wp:extent cx="5753100" cy="3407031"/>
            <wp:effectExtent l="0" t="0" r="0" b="0"/>
            <wp:docPr id="62" name="Obrázo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7309" t="17335" r="37512" b="24541"/>
                    <a:stretch/>
                  </pic:blipFill>
                  <pic:spPr bwMode="auto">
                    <a:xfrm>
                      <a:off x="0" y="0"/>
                      <a:ext cx="5769994" cy="3417036"/>
                    </a:xfrm>
                    <a:prstGeom prst="rect">
                      <a:avLst/>
                    </a:prstGeom>
                    <a:ln>
                      <a:noFill/>
                    </a:ln>
                    <a:extLst>
                      <a:ext uri="{53640926-AAD7-44D8-BBD7-CCE9431645EC}">
                        <a14:shadowObscured xmlns:a14="http://schemas.microsoft.com/office/drawing/2010/main"/>
                      </a:ext>
                    </a:extLst>
                  </pic:spPr>
                </pic:pic>
              </a:graphicData>
            </a:graphic>
          </wp:inline>
        </w:drawing>
      </w:r>
    </w:p>
    <w:p w:rsidR="001B1B10" w:rsidRPr="00D573F7" w:rsidRDefault="001B1B10" w:rsidP="001B1B10">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rStyle w:val="Siln"/>
          <w:rFonts w:ascii="Arial" w:hAnsi="Arial" w:cs="Arial"/>
          <w:color w:val="000000"/>
          <w:sz w:val="18"/>
          <w:szCs w:val="18"/>
        </w:rPr>
        <w:t>Launch PT Hide and Save PT</w:t>
      </w:r>
      <w:r w:rsidRPr="00D573F7">
        <w:rPr>
          <w:rFonts w:ascii="Arial" w:hAnsi="Arial" w:cs="Arial"/>
          <w:color w:val="000000"/>
          <w:sz w:val="18"/>
          <w:szCs w:val="18"/>
        </w:rPr>
        <w:br/>
      </w:r>
      <w:r w:rsidRPr="00D573F7">
        <w:rPr>
          <w:rStyle w:val="Siln"/>
          <w:rFonts w:ascii="Arial" w:hAnsi="Arial" w:cs="Arial"/>
          <w:color w:val="000000"/>
          <w:sz w:val="18"/>
          <w:szCs w:val="18"/>
        </w:rPr>
        <w:t>Open the PT activity. Perform the tasks in the activity instructions and then answer the question.</w:t>
      </w:r>
      <w:r w:rsidRPr="00D573F7">
        <w:rPr>
          <w:rFonts w:ascii="Arial" w:hAnsi="Arial" w:cs="Arial"/>
          <w:color w:val="000000"/>
          <w:sz w:val="18"/>
          <w:szCs w:val="18"/>
        </w:rPr>
        <w:br/>
      </w:r>
      <w:r w:rsidRPr="00D573F7">
        <w:rPr>
          <w:rStyle w:val="Siln"/>
          <w:rFonts w:ascii="Arial" w:hAnsi="Arial" w:cs="Arial"/>
          <w:color w:val="000000"/>
          <w:sz w:val="18"/>
          <w:szCs w:val="18"/>
        </w:rPr>
        <w:t>To verify that the SVI is configured correctly, answer this question: Which ping command completed successfully?​</w:t>
      </w:r>
      <w:r>
        <w:rPr>
          <w:rFonts w:ascii="Arial" w:hAnsi="Arial" w:cs="Arial"/>
          <w:color w:val="000000"/>
          <w:sz w:val="18"/>
          <w:szCs w:val="18"/>
        </w:rPr>
        <w:br/>
      </w:r>
      <w:r w:rsidRPr="00D573F7">
        <w:rPr>
          <w:rStyle w:val="Siln"/>
          <w:rFonts w:ascii="Arial" w:hAnsi="Arial" w:cs="Arial"/>
          <w:color w:val="3366FF"/>
          <w:sz w:val="18"/>
          <w:szCs w:val="18"/>
        </w:rPr>
        <w:t>ping 192.168.25.9*</w:t>
      </w:r>
      <w:r w:rsidRPr="00D573F7">
        <w:rPr>
          <w:rFonts w:ascii="Arial" w:hAnsi="Arial" w:cs="Arial"/>
          <w:color w:val="000000"/>
          <w:sz w:val="18"/>
          <w:szCs w:val="18"/>
        </w:rPr>
        <w:br/>
      </w:r>
      <w:r w:rsidRPr="00D573F7">
        <w:rPr>
          <w:rStyle w:val="Siln"/>
          <w:rFonts w:ascii="Arial" w:hAnsi="Arial" w:cs="Arial"/>
          <w:color w:val="000000"/>
          <w:sz w:val="18"/>
          <w:szCs w:val="18"/>
        </w:rPr>
        <w:t>CONFIGURATION</w:t>
      </w:r>
    </w:p>
    <w:p w:rsidR="001B1B10" w:rsidRDefault="001B1B10" w:rsidP="001B1B10">
      <w:pPr>
        <w:pStyle w:val="Normlnywebov"/>
        <w:shd w:val="clear" w:color="auto" w:fill="FFFFFF"/>
        <w:spacing w:before="0" w:beforeAutospacing="0" w:after="0" w:afterAutospacing="0" w:line="220" w:lineRule="atLeast"/>
        <w:rPr>
          <w:rStyle w:val="Siln"/>
          <w:rFonts w:ascii="Arial" w:hAnsi="Arial" w:cs="Arial"/>
          <w:color w:val="000000"/>
          <w:sz w:val="18"/>
          <w:szCs w:val="18"/>
        </w:rPr>
      </w:pPr>
      <w:r w:rsidRPr="00D573F7">
        <w:rPr>
          <w:rFonts w:ascii="Arial" w:hAnsi="Arial" w:cs="Arial"/>
          <w:color w:val="000000"/>
          <w:sz w:val="18"/>
          <w:szCs w:val="18"/>
        </w:rPr>
        <w:t>SW0(config)#</w:t>
      </w:r>
      <w:r w:rsidRPr="00D573F7">
        <w:rPr>
          <w:rStyle w:val="Siln"/>
          <w:rFonts w:ascii="Arial" w:hAnsi="Arial" w:cs="Arial"/>
          <w:color w:val="000000"/>
          <w:sz w:val="18"/>
          <w:szCs w:val="18"/>
        </w:rPr>
        <w:t>interface vlan 10</w:t>
      </w:r>
      <w:r w:rsidRPr="00D573F7">
        <w:rPr>
          <w:rFonts w:ascii="Arial" w:hAnsi="Arial" w:cs="Arial"/>
          <w:color w:val="000000"/>
          <w:sz w:val="18"/>
          <w:szCs w:val="18"/>
        </w:rPr>
        <w:br/>
        <w:t>SW0(config-if)#</w:t>
      </w:r>
      <w:r w:rsidRPr="00D573F7">
        <w:rPr>
          <w:rStyle w:val="Siln"/>
          <w:rFonts w:ascii="Arial" w:hAnsi="Arial" w:cs="Arial"/>
          <w:color w:val="000000"/>
          <w:sz w:val="18"/>
          <w:szCs w:val="18"/>
        </w:rPr>
        <w:t>ip address 192.168.63.2 255.255.255.0</w:t>
      </w:r>
      <w:r w:rsidRPr="00D573F7">
        <w:rPr>
          <w:rFonts w:ascii="Arial" w:hAnsi="Arial" w:cs="Arial"/>
          <w:color w:val="000000"/>
          <w:sz w:val="18"/>
          <w:szCs w:val="18"/>
        </w:rPr>
        <w:br/>
        <w:t>SW0(config-if)#</w:t>
      </w:r>
      <w:r w:rsidRPr="00D573F7">
        <w:rPr>
          <w:rStyle w:val="Siln"/>
          <w:rFonts w:ascii="Arial" w:hAnsi="Arial" w:cs="Arial"/>
          <w:color w:val="000000"/>
          <w:sz w:val="18"/>
          <w:szCs w:val="18"/>
        </w:rPr>
        <w:t>exit</w:t>
      </w:r>
      <w:r w:rsidRPr="00D573F7">
        <w:rPr>
          <w:rFonts w:ascii="Arial" w:hAnsi="Arial" w:cs="Arial"/>
          <w:color w:val="000000"/>
          <w:sz w:val="18"/>
          <w:szCs w:val="18"/>
        </w:rPr>
        <w:br/>
        <w:t>SW0(config)#</w:t>
      </w:r>
      <w:r w:rsidRPr="00D573F7">
        <w:rPr>
          <w:rStyle w:val="Siln"/>
          <w:rFonts w:ascii="Arial" w:hAnsi="Arial" w:cs="Arial"/>
          <w:color w:val="000000"/>
          <w:sz w:val="18"/>
          <w:szCs w:val="18"/>
        </w:rPr>
        <w:t>ip default-gateway 192.168.63.1</w:t>
      </w:r>
      <w:r w:rsidRPr="00D573F7">
        <w:rPr>
          <w:rFonts w:ascii="Arial" w:hAnsi="Arial" w:cs="Arial"/>
          <w:color w:val="000000"/>
          <w:sz w:val="18"/>
          <w:szCs w:val="18"/>
        </w:rPr>
        <w:br/>
        <w:t>SW0(config)#</w:t>
      </w:r>
      <w:r w:rsidRPr="00D573F7">
        <w:rPr>
          <w:rStyle w:val="Siln"/>
          <w:rFonts w:ascii="Arial" w:hAnsi="Arial" w:cs="Arial"/>
          <w:color w:val="000000"/>
          <w:sz w:val="18"/>
          <w:szCs w:val="18"/>
        </w:rPr>
        <w:t>end</w:t>
      </w:r>
    </w:p>
    <w:p w:rsidR="001B1B10" w:rsidRPr="00D573F7" w:rsidRDefault="001B1B10" w:rsidP="001B1B10">
      <w:pPr>
        <w:pStyle w:val="Normlnywebov"/>
        <w:shd w:val="clear" w:color="auto" w:fill="FFFFFF"/>
        <w:spacing w:before="0" w:beforeAutospacing="0" w:after="0" w:afterAutospacing="0" w:line="220" w:lineRule="atLeast"/>
        <w:rPr>
          <w:rFonts w:ascii="Arial" w:hAnsi="Arial" w:cs="Arial"/>
          <w:color w:val="000000"/>
          <w:sz w:val="18"/>
          <w:szCs w:val="18"/>
        </w:rPr>
      </w:pPr>
    </w:p>
    <w:p w:rsidR="001B1B10" w:rsidRDefault="001B1B10" w:rsidP="001B1B10">
      <w:pPr>
        <w:pStyle w:val="Normlnywebov"/>
        <w:shd w:val="clear" w:color="auto" w:fill="FFFFFF"/>
        <w:spacing w:before="0" w:beforeAutospacing="0" w:after="0" w:afterAutospacing="0" w:line="220" w:lineRule="atLeast"/>
        <w:rPr>
          <w:rStyle w:val="Siln"/>
          <w:rFonts w:ascii="Arial" w:hAnsi="Arial" w:cs="Arial"/>
          <w:color w:val="3366FF"/>
          <w:sz w:val="18"/>
          <w:szCs w:val="18"/>
        </w:rPr>
      </w:pPr>
      <w:r w:rsidRPr="00D573F7">
        <w:rPr>
          <w:rStyle w:val="Siln"/>
          <w:rFonts w:ascii="Arial" w:hAnsi="Arial" w:cs="Arial"/>
          <w:color w:val="000000"/>
          <w:sz w:val="18"/>
          <w:szCs w:val="18"/>
        </w:rPr>
        <w:t>10</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What is an advantage of using dynamic routing protocols instead of static routing?</w:t>
      </w:r>
      <w:r w:rsidRPr="00D573F7">
        <w:rPr>
          <w:rFonts w:ascii="Arial" w:hAnsi="Arial" w:cs="Arial"/>
          <w:color w:val="000000"/>
          <w:sz w:val="18"/>
          <w:szCs w:val="18"/>
        </w:rPr>
        <w:br/>
      </w:r>
      <w:r w:rsidRPr="00D573F7">
        <w:rPr>
          <w:rStyle w:val="Siln"/>
          <w:rFonts w:ascii="Arial" w:hAnsi="Arial" w:cs="Arial"/>
          <w:color w:val="3366FF"/>
          <w:sz w:val="18"/>
          <w:szCs w:val="18"/>
        </w:rPr>
        <w:t>ability to actively search for new routes if the current path becomes unavailable​*</w:t>
      </w:r>
    </w:p>
    <w:p w:rsidR="001B1B10" w:rsidRPr="00D573F7" w:rsidRDefault="001B1B10" w:rsidP="001B1B10">
      <w:pPr>
        <w:pStyle w:val="Normlnywebov"/>
        <w:shd w:val="clear" w:color="auto" w:fill="FFFFFF"/>
        <w:spacing w:before="0" w:beforeAutospacing="0" w:after="0" w:afterAutospacing="0" w:line="220" w:lineRule="atLeast"/>
        <w:rPr>
          <w:rFonts w:ascii="Arial" w:hAnsi="Arial" w:cs="Arial"/>
          <w:color w:val="000000"/>
          <w:sz w:val="18"/>
          <w:szCs w:val="18"/>
        </w:rPr>
      </w:pPr>
    </w:p>
    <w:p w:rsidR="001B1B10" w:rsidRDefault="001B1B10" w:rsidP="001B1B10">
      <w:pPr>
        <w:pStyle w:val="Normlnywebov"/>
        <w:shd w:val="clear" w:color="auto" w:fill="FFFFFF"/>
        <w:spacing w:before="0" w:beforeAutospacing="0" w:after="0" w:afterAutospacing="0" w:line="220" w:lineRule="atLeast"/>
        <w:rPr>
          <w:rStyle w:val="Siln"/>
          <w:rFonts w:ascii="Arial" w:hAnsi="Arial" w:cs="Arial"/>
          <w:color w:val="3366FF"/>
          <w:sz w:val="18"/>
          <w:szCs w:val="18"/>
        </w:rPr>
      </w:pPr>
      <w:r w:rsidRPr="00D573F7">
        <w:rPr>
          <w:rStyle w:val="Siln"/>
          <w:rFonts w:ascii="Arial" w:hAnsi="Arial" w:cs="Arial"/>
          <w:color w:val="000000"/>
          <w:sz w:val="18"/>
          <w:szCs w:val="18"/>
        </w:rPr>
        <w:t>11</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How many classful networks are summarized by the static summary route ip route 192.168.32.0 255.255.248.0 S0/0/0?</w:t>
      </w:r>
      <w:r w:rsidRPr="00D573F7">
        <w:rPr>
          <w:rFonts w:ascii="Arial" w:hAnsi="Arial" w:cs="Arial"/>
          <w:color w:val="000000"/>
          <w:sz w:val="18"/>
          <w:szCs w:val="18"/>
        </w:rPr>
        <w:br/>
      </w:r>
      <w:r w:rsidRPr="00D573F7">
        <w:rPr>
          <w:rStyle w:val="Siln"/>
          <w:rFonts w:ascii="Arial" w:hAnsi="Arial" w:cs="Arial"/>
          <w:color w:val="3366FF"/>
          <w:sz w:val="18"/>
          <w:szCs w:val="18"/>
        </w:rPr>
        <w:t>8*</w:t>
      </w:r>
    </w:p>
    <w:p w:rsidR="001B1B10" w:rsidRPr="00D573F7" w:rsidRDefault="001B1B10" w:rsidP="001B1B10">
      <w:pPr>
        <w:pStyle w:val="Normlnywebov"/>
        <w:shd w:val="clear" w:color="auto" w:fill="FFFFFF"/>
        <w:spacing w:before="0" w:beforeAutospacing="0" w:after="0" w:afterAutospacing="0" w:line="220" w:lineRule="atLeast"/>
        <w:rPr>
          <w:rFonts w:ascii="Arial" w:hAnsi="Arial" w:cs="Arial"/>
          <w:color w:val="000000"/>
          <w:sz w:val="18"/>
          <w:szCs w:val="18"/>
        </w:rPr>
      </w:pPr>
    </w:p>
    <w:p w:rsidR="001B1B10" w:rsidRDefault="001B1B10" w:rsidP="001B1B10">
      <w:pPr>
        <w:pStyle w:val="Normlnywebov"/>
        <w:shd w:val="clear" w:color="auto" w:fill="FFFFFF"/>
        <w:spacing w:before="0" w:beforeAutospacing="0" w:after="0" w:afterAutospacing="0" w:line="220" w:lineRule="atLeast"/>
        <w:rPr>
          <w:rStyle w:val="Siln"/>
          <w:rFonts w:ascii="Arial" w:hAnsi="Arial" w:cs="Arial"/>
          <w:color w:val="3366FF"/>
          <w:sz w:val="18"/>
          <w:szCs w:val="18"/>
        </w:rPr>
      </w:pPr>
      <w:r w:rsidRPr="00D573F7">
        <w:rPr>
          <w:rStyle w:val="Siln"/>
          <w:rFonts w:ascii="Arial" w:hAnsi="Arial" w:cs="Arial"/>
          <w:color w:val="000000"/>
          <w:sz w:val="18"/>
          <w:szCs w:val="18"/>
        </w:rPr>
        <w:t>12</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Which switching method provides error-free data transmission?</w:t>
      </w:r>
      <w:r w:rsidRPr="00D573F7">
        <w:rPr>
          <w:rFonts w:ascii="Arial" w:hAnsi="Arial" w:cs="Arial"/>
          <w:color w:val="000000"/>
          <w:sz w:val="18"/>
          <w:szCs w:val="18"/>
        </w:rPr>
        <w:br/>
      </w:r>
      <w:r w:rsidRPr="00D573F7">
        <w:rPr>
          <w:rStyle w:val="Siln"/>
          <w:rFonts w:ascii="Arial" w:hAnsi="Arial" w:cs="Arial"/>
          <w:color w:val="3366FF"/>
          <w:sz w:val="18"/>
          <w:szCs w:val="18"/>
        </w:rPr>
        <w:t>store-and-forward*</w:t>
      </w:r>
    </w:p>
    <w:p w:rsidR="001B1B10" w:rsidRPr="00D573F7" w:rsidRDefault="001B1B10" w:rsidP="001B1B10">
      <w:pPr>
        <w:pStyle w:val="Normlnywebov"/>
        <w:shd w:val="clear" w:color="auto" w:fill="FFFFFF"/>
        <w:spacing w:before="0" w:beforeAutospacing="0" w:after="0" w:afterAutospacing="0" w:line="220" w:lineRule="atLeast"/>
        <w:rPr>
          <w:rFonts w:ascii="Arial" w:hAnsi="Arial" w:cs="Arial"/>
          <w:color w:val="000000"/>
          <w:sz w:val="18"/>
          <w:szCs w:val="18"/>
        </w:rPr>
      </w:pPr>
    </w:p>
    <w:p w:rsidR="001B1B10" w:rsidRPr="00D573F7" w:rsidRDefault="001B1B10" w:rsidP="001B1B10">
      <w:pPr>
        <w:pStyle w:val="Normlnywebov"/>
        <w:shd w:val="clear" w:color="auto" w:fill="FFFFFF"/>
        <w:spacing w:before="0" w:beforeAutospacing="0" w:after="0" w:afterAutospacing="0" w:line="220" w:lineRule="atLeast"/>
        <w:rPr>
          <w:rFonts w:ascii="Arial" w:hAnsi="Arial" w:cs="Arial"/>
          <w:color w:val="000000"/>
          <w:sz w:val="18"/>
          <w:szCs w:val="18"/>
        </w:rPr>
      </w:pPr>
      <w:r w:rsidRPr="00D573F7">
        <w:rPr>
          <w:rStyle w:val="Siln"/>
          <w:rFonts w:ascii="Arial" w:hAnsi="Arial" w:cs="Arial"/>
          <w:color w:val="000000"/>
          <w:sz w:val="18"/>
          <w:szCs w:val="18"/>
        </w:rPr>
        <w:t>13</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A client is using SLAAC to obtain an IPv6 address for its interface. After an address has been generated and applied to the interface, what must the client do before it can begin to use this IPv6 address?</w:t>
      </w:r>
      <w:r w:rsidRPr="00D573F7">
        <w:rPr>
          <w:rFonts w:ascii="Arial" w:hAnsi="Arial" w:cs="Arial"/>
          <w:color w:val="000000"/>
          <w:sz w:val="18"/>
          <w:szCs w:val="18"/>
        </w:rPr>
        <w:br/>
      </w:r>
      <w:r w:rsidRPr="00D573F7">
        <w:rPr>
          <w:rStyle w:val="Siln"/>
          <w:rFonts w:ascii="Arial" w:hAnsi="Arial" w:cs="Arial"/>
          <w:color w:val="3366FF"/>
          <w:sz w:val="18"/>
          <w:szCs w:val="18"/>
        </w:rPr>
        <w:t>It must send an ICMPv6 Neighbor Solicitation message to ensure that the address is not already in use on the network.*</w:t>
      </w:r>
      <w:r w:rsidRPr="00D573F7">
        <w:rPr>
          <w:rFonts w:ascii="Arial" w:hAnsi="Arial" w:cs="Arial"/>
          <w:color w:val="000000"/>
          <w:sz w:val="18"/>
          <w:szCs w:val="18"/>
        </w:rPr>
        <w:br/>
      </w:r>
    </w:p>
    <w:p w:rsidR="001B1B10" w:rsidRPr="00D573F7" w:rsidRDefault="001B1B10" w:rsidP="001B1B10">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noProof/>
          <w:sz w:val="18"/>
          <w:szCs w:val="18"/>
        </w:rPr>
        <w:drawing>
          <wp:anchor distT="0" distB="0" distL="114300" distR="114300" simplePos="0" relativeHeight="251704320" behindDoc="1" locked="0" layoutInCell="1" allowOverlap="1" wp14:anchorId="3361BCA4" wp14:editId="478EB54C">
            <wp:simplePos x="0" y="0"/>
            <wp:positionH relativeFrom="column">
              <wp:posOffset>3267075</wp:posOffset>
            </wp:positionH>
            <wp:positionV relativeFrom="paragraph">
              <wp:posOffset>19050</wp:posOffset>
            </wp:positionV>
            <wp:extent cx="3219450" cy="1755775"/>
            <wp:effectExtent l="0" t="0" r="0" b="0"/>
            <wp:wrapTight wrapText="bothSides">
              <wp:wrapPolygon edited="0">
                <wp:start x="0" y="0"/>
                <wp:lineTo x="0" y="21327"/>
                <wp:lineTo x="21472" y="21327"/>
                <wp:lineTo x="21472" y="0"/>
                <wp:lineTo x="0" y="0"/>
              </wp:wrapPolygon>
            </wp:wrapTight>
            <wp:docPr id="63" name="Obrázo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l="7452" t="26513" r="49981" b="32189"/>
                    <a:stretch/>
                  </pic:blipFill>
                  <pic:spPr bwMode="auto">
                    <a:xfrm>
                      <a:off x="0" y="0"/>
                      <a:ext cx="3219450" cy="1755775"/>
                    </a:xfrm>
                    <a:prstGeom prst="rect">
                      <a:avLst/>
                    </a:prstGeom>
                    <a:ln>
                      <a:noFill/>
                    </a:ln>
                    <a:extLst>
                      <a:ext uri="{53640926-AAD7-44D8-BBD7-CCE9431645EC}">
                        <a14:shadowObscured xmlns:a14="http://schemas.microsoft.com/office/drawing/2010/main"/>
                      </a:ext>
                    </a:extLst>
                  </pic:spPr>
                </pic:pic>
              </a:graphicData>
            </a:graphic>
          </wp:anchor>
        </w:drawing>
      </w:r>
      <w:r w:rsidRPr="00D573F7">
        <w:rPr>
          <w:rStyle w:val="Siln"/>
          <w:rFonts w:ascii="Arial" w:hAnsi="Arial" w:cs="Arial"/>
          <w:color w:val="000000"/>
          <w:sz w:val="18"/>
          <w:szCs w:val="18"/>
        </w:rPr>
        <w:t>14</w:t>
      </w:r>
      <w:r w:rsidRPr="00D573F7">
        <w:rPr>
          <w:rFonts w:ascii="Arial" w:hAnsi="Arial" w:cs="Arial"/>
          <w:color w:val="000000"/>
          <w:sz w:val="18"/>
          <w:szCs w:val="18"/>
        </w:rPr>
        <w:t xml:space="preserve"> </w:t>
      </w:r>
      <w:r w:rsidRPr="00D573F7">
        <w:rPr>
          <w:rStyle w:val="Siln"/>
          <w:rFonts w:ascii="Arial" w:hAnsi="Arial" w:cs="Arial"/>
          <w:color w:val="000000"/>
          <w:sz w:val="18"/>
          <w:szCs w:val="18"/>
        </w:rPr>
        <w:t>Refer to the exhibit. Inter-VLAN communication between VLAN 10, VLAN 20, and VLAN 30 is not successful. What is the problem?</w:t>
      </w:r>
      <w:r w:rsidRPr="00D573F7">
        <w:rPr>
          <w:rFonts w:ascii="Arial" w:hAnsi="Arial" w:cs="Arial"/>
          <w:color w:val="000000"/>
          <w:sz w:val="18"/>
          <w:szCs w:val="18"/>
        </w:rPr>
        <w:br/>
      </w:r>
      <w:r w:rsidRPr="00D573F7">
        <w:rPr>
          <w:rStyle w:val="Siln"/>
          <w:rFonts w:ascii="Arial" w:hAnsi="Arial" w:cs="Arial"/>
          <w:color w:val="3366FF"/>
          <w:sz w:val="18"/>
          <w:szCs w:val="18"/>
        </w:rPr>
        <w:t>The switch interface FastEthernet0/1 is configured as an access interface and should be configured as a trunk interface.*</w:t>
      </w:r>
      <w:r w:rsidRPr="00D573F7">
        <w:rPr>
          <w:rFonts w:ascii="Arial" w:hAnsi="Arial" w:cs="Arial"/>
          <w:color w:val="000000"/>
          <w:sz w:val="18"/>
          <w:szCs w:val="18"/>
        </w:rPr>
        <w:br/>
      </w:r>
    </w:p>
    <w:p w:rsidR="001B1B10" w:rsidRPr="00D573F7" w:rsidRDefault="001B1B10" w:rsidP="001B1B10">
      <w:pPr>
        <w:pStyle w:val="Normlnywebov"/>
        <w:shd w:val="clear" w:color="auto" w:fill="FFFFFF"/>
        <w:spacing w:before="0" w:beforeAutospacing="0" w:after="0" w:afterAutospacing="0" w:line="220" w:lineRule="atLeast"/>
        <w:rPr>
          <w:rFonts w:ascii="Arial" w:hAnsi="Arial" w:cs="Arial"/>
          <w:color w:val="000000"/>
          <w:sz w:val="18"/>
          <w:szCs w:val="18"/>
        </w:rPr>
      </w:pPr>
      <w:r w:rsidRPr="00D573F7">
        <w:rPr>
          <w:rStyle w:val="Siln"/>
          <w:rFonts w:ascii="Arial" w:hAnsi="Arial" w:cs="Arial"/>
          <w:color w:val="000000"/>
          <w:sz w:val="18"/>
          <w:szCs w:val="18"/>
        </w:rPr>
        <w:t>15</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Which network design may be recommended for a small campus site that consists of a single building with a few users?</w:t>
      </w:r>
      <w:r w:rsidRPr="00D573F7">
        <w:rPr>
          <w:rFonts w:ascii="Arial" w:hAnsi="Arial" w:cs="Arial"/>
          <w:color w:val="000000"/>
          <w:sz w:val="18"/>
          <w:szCs w:val="18"/>
        </w:rPr>
        <w:br/>
      </w:r>
      <w:r w:rsidRPr="00D573F7">
        <w:rPr>
          <w:rStyle w:val="Siln"/>
          <w:rFonts w:ascii="Arial" w:hAnsi="Arial" w:cs="Arial"/>
          <w:color w:val="3366FF"/>
          <w:sz w:val="18"/>
          <w:szCs w:val="18"/>
        </w:rPr>
        <w:t>a collapsed core network design*</w:t>
      </w:r>
      <w:r>
        <w:rPr>
          <w:rStyle w:val="Siln"/>
          <w:rFonts w:ascii="Arial" w:hAnsi="Arial" w:cs="Arial"/>
          <w:color w:val="3366FF"/>
          <w:sz w:val="18"/>
          <w:szCs w:val="18"/>
        </w:rPr>
        <w:br/>
      </w:r>
    </w:p>
    <w:p w:rsidR="001B1B10" w:rsidRDefault="001B1B10" w:rsidP="001B1B10">
      <w:pPr>
        <w:pStyle w:val="Normlnywebov"/>
        <w:shd w:val="clear" w:color="auto" w:fill="FFFFFF"/>
        <w:spacing w:before="0" w:beforeAutospacing="0" w:after="0" w:afterAutospacing="0" w:line="220" w:lineRule="atLeast"/>
        <w:rPr>
          <w:rStyle w:val="Siln"/>
          <w:rFonts w:ascii="Arial" w:hAnsi="Arial" w:cs="Arial"/>
          <w:color w:val="3366FF"/>
          <w:sz w:val="18"/>
          <w:szCs w:val="18"/>
        </w:rPr>
      </w:pPr>
      <w:r w:rsidRPr="00D573F7">
        <w:rPr>
          <w:rStyle w:val="Siln"/>
          <w:rFonts w:ascii="Arial" w:hAnsi="Arial" w:cs="Arial"/>
          <w:color w:val="000000"/>
          <w:sz w:val="18"/>
          <w:szCs w:val="18"/>
        </w:rPr>
        <w:t>16</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How is the router ID for an OSPFv3 router determined?</w:t>
      </w:r>
      <w:r w:rsidRPr="00D573F7">
        <w:rPr>
          <w:rFonts w:ascii="Arial" w:hAnsi="Arial" w:cs="Arial"/>
          <w:color w:val="000000"/>
          <w:sz w:val="18"/>
          <w:szCs w:val="18"/>
        </w:rPr>
        <w:br/>
      </w:r>
      <w:r w:rsidRPr="00D573F7">
        <w:rPr>
          <w:rStyle w:val="Siln"/>
          <w:rFonts w:ascii="Arial" w:hAnsi="Arial" w:cs="Arial"/>
          <w:color w:val="3366FF"/>
          <w:sz w:val="18"/>
          <w:szCs w:val="18"/>
        </w:rPr>
        <w:t>the highest IPv4 address on an active interface*</w:t>
      </w:r>
    </w:p>
    <w:p w:rsidR="001B1B10" w:rsidRPr="00D573F7" w:rsidRDefault="001B1B10" w:rsidP="001B1B10">
      <w:pPr>
        <w:pStyle w:val="Normlnywebov"/>
        <w:shd w:val="clear" w:color="auto" w:fill="FFFFFF"/>
        <w:spacing w:before="0" w:beforeAutospacing="0" w:after="0" w:afterAutospacing="0" w:line="220" w:lineRule="atLeast"/>
        <w:rPr>
          <w:rFonts w:ascii="Arial" w:hAnsi="Arial" w:cs="Arial"/>
          <w:color w:val="000000"/>
          <w:sz w:val="18"/>
          <w:szCs w:val="18"/>
        </w:rPr>
      </w:pPr>
    </w:p>
    <w:p w:rsidR="001B1B10" w:rsidRDefault="001B1B10" w:rsidP="001B1B10">
      <w:pPr>
        <w:pStyle w:val="Normlnywebov"/>
        <w:shd w:val="clear" w:color="auto" w:fill="FFFFFF"/>
        <w:spacing w:before="0" w:beforeAutospacing="0" w:after="0" w:afterAutospacing="0" w:line="220" w:lineRule="atLeast"/>
        <w:rPr>
          <w:rStyle w:val="Siln"/>
          <w:rFonts w:ascii="Arial" w:hAnsi="Arial" w:cs="Arial"/>
          <w:color w:val="3366FF"/>
          <w:sz w:val="18"/>
          <w:szCs w:val="18"/>
        </w:rPr>
      </w:pPr>
      <w:r w:rsidRPr="00D573F7">
        <w:rPr>
          <w:noProof/>
          <w:sz w:val="18"/>
          <w:szCs w:val="18"/>
        </w:rPr>
        <w:drawing>
          <wp:anchor distT="0" distB="0" distL="114300" distR="114300" simplePos="0" relativeHeight="251705344" behindDoc="1" locked="0" layoutInCell="1" allowOverlap="1" wp14:anchorId="1121BD8A" wp14:editId="56712309">
            <wp:simplePos x="0" y="0"/>
            <wp:positionH relativeFrom="column">
              <wp:posOffset>447040</wp:posOffset>
            </wp:positionH>
            <wp:positionV relativeFrom="paragraph">
              <wp:posOffset>5715</wp:posOffset>
            </wp:positionV>
            <wp:extent cx="4289425" cy="282575"/>
            <wp:effectExtent l="0" t="0" r="0" b="0"/>
            <wp:wrapTight wrapText="bothSides">
              <wp:wrapPolygon edited="0">
                <wp:start x="0" y="0"/>
                <wp:lineTo x="0" y="20387"/>
                <wp:lineTo x="21488" y="20387"/>
                <wp:lineTo x="21488" y="0"/>
                <wp:lineTo x="0" y="0"/>
              </wp:wrapPolygon>
            </wp:wrapTight>
            <wp:docPr id="448" name="Obrázo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l="7452" t="44357" r="51271" b="50799"/>
                    <a:stretch/>
                  </pic:blipFill>
                  <pic:spPr bwMode="auto">
                    <a:xfrm>
                      <a:off x="0" y="0"/>
                      <a:ext cx="4289425" cy="282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573F7">
        <w:rPr>
          <w:rStyle w:val="Siln"/>
          <w:rFonts w:ascii="Arial" w:hAnsi="Arial" w:cs="Arial"/>
          <w:color w:val="000000"/>
          <w:sz w:val="18"/>
          <w:szCs w:val="18"/>
        </w:rPr>
        <w:t>17</w:t>
      </w:r>
      <w:r w:rsidRPr="00D573F7">
        <w:rPr>
          <w:rFonts w:ascii="Arial" w:hAnsi="Arial" w:cs="Arial"/>
          <w:color w:val="000000"/>
          <w:sz w:val="18"/>
          <w:szCs w:val="18"/>
        </w:rPr>
        <w:br/>
      </w:r>
      <w:r w:rsidRPr="00D573F7">
        <w:rPr>
          <w:rStyle w:val="Siln"/>
          <w:rFonts w:ascii="Arial" w:hAnsi="Arial" w:cs="Arial"/>
          <w:color w:val="000000"/>
          <w:sz w:val="18"/>
          <w:szCs w:val="18"/>
        </w:rPr>
        <w:br/>
      </w:r>
      <w:r w:rsidRPr="00D573F7">
        <w:rPr>
          <w:rStyle w:val="Siln"/>
          <w:rFonts w:ascii="Arial" w:hAnsi="Arial" w:cs="Arial"/>
          <w:color w:val="000000"/>
          <w:sz w:val="18"/>
          <w:szCs w:val="18"/>
        </w:rPr>
        <w:br/>
      </w:r>
      <w:r w:rsidRPr="00D573F7">
        <w:rPr>
          <w:rStyle w:val="Siln"/>
          <w:rFonts w:ascii="Arial" w:hAnsi="Arial" w:cs="Arial"/>
          <w:color w:val="000000"/>
          <w:sz w:val="18"/>
          <w:szCs w:val="18"/>
        </w:rPr>
        <w:br/>
        <w:t>Refer to the exhibit. In the routing table entry, what is the administrative distance?</w:t>
      </w:r>
      <w:r w:rsidRPr="00D573F7">
        <w:rPr>
          <w:rFonts w:ascii="Arial" w:hAnsi="Arial" w:cs="Arial"/>
          <w:color w:val="000000"/>
          <w:sz w:val="18"/>
          <w:szCs w:val="18"/>
        </w:rPr>
        <w:br/>
      </w:r>
      <w:r w:rsidRPr="00D573F7">
        <w:rPr>
          <w:rStyle w:val="Siln"/>
          <w:rFonts w:ascii="Arial" w:hAnsi="Arial" w:cs="Arial"/>
          <w:color w:val="3366FF"/>
          <w:sz w:val="18"/>
          <w:szCs w:val="18"/>
        </w:rPr>
        <w:t>120*</w:t>
      </w:r>
    </w:p>
    <w:p w:rsidR="001B1B10" w:rsidRPr="00D573F7" w:rsidRDefault="001B1B10" w:rsidP="001B1B10">
      <w:pPr>
        <w:pStyle w:val="Normlnywebov"/>
        <w:shd w:val="clear" w:color="auto" w:fill="FFFFFF"/>
        <w:spacing w:before="0" w:beforeAutospacing="0" w:after="0" w:afterAutospacing="0" w:line="220" w:lineRule="atLeast"/>
        <w:rPr>
          <w:rFonts w:ascii="Arial" w:hAnsi="Arial" w:cs="Arial"/>
          <w:color w:val="000000"/>
          <w:sz w:val="18"/>
          <w:szCs w:val="18"/>
        </w:rPr>
      </w:pPr>
    </w:p>
    <w:p w:rsidR="001B1B10" w:rsidRDefault="001B1B10" w:rsidP="001B1B10">
      <w:pPr>
        <w:pStyle w:val="Normlnywebov"/>
        <w:shd w:val="clear" w:color="auto" w:fill="FFFFFF"/>
        <w:spacing w:before="0" w:beforeAutospacing="0" w:after="0" w:afterAutospacing="0" w:line="220" w:lineRule="atLeast"/>
        <w:rPr>
          <w:rStyle w:val="Siln"/>
          <w:rFonts w:ascii="Arial" w:hAnsi="Arial" w:cs="Arial"/>
          <w:color w:val="3366FF"/>
          <w:sz w:val="18"/>
          <w:szCs w:val="18"/>
        </w:rPr>
      </w:pPr>
      <w:r w:rsidRPr="00D573F7">
        <w:rPr>
          <w:rStyle w:val="Siln"/>
          <w:rFonts w:ascii="Arial" w:hAnsi="Arial" w:cs="Arial"/>
          <w:color w:val="000000"/>
          <w:sz w:val="18"/>
          <w:szCs w:val="18"/>
        </w:rPr>
        <w:t>18</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What does an OSPF area contain?</w:t>
      </w:r>
      <w:r w:rsidRPr="00D573F7">
        <w:rPr>
          <w:rFonts w:ascii="Arial" w:hAnsi="Arial" w:cs="Arial"/>
          <w:color w:val="000000"/>
          <w:sz w:val="18"/>
          <w:szCs w:val="18"/>
        </w:rPr>
        <w:br/>
      </w:r>
      <w:r w:rsidRPr="00D573F7">
        <w:rPr>
          <w:rStyle w:val="Siln"/>
          <w:rFonts w:ascii="Arial" w:hAnsi="Arial" w:cs="Arial"/>
          <w:color w:val="3366FF"/>
          <w:sz w:val="18"/>
          <w:szCs w:val="18"/>
        </w:rPr>
        <w:t>routers that have the same link-state information in their LSDBs*</w:t>
      </w:r>
    </w:p>
    <w:p w:rsidR="001B1B10" w:rsidRPr="00D573F7" w:rsidRDefault="001B1B10" w:rsidP="001B1B10">
      <w:pPr>
        <w:pStyle w:val="Normlnywebov"/>
        <w:shd w:val="clear" w:color="auto" w:fill="FFFFFF"/>
        <w:spacing w:before="0" w:beforeAutospacing="0" w:after="0" w:afterAutospacing="0" w:line="220" w:lineRule="atLeast"/>
        <w:rPr>
          <w:rFonts w:ascii="Arial" w:hAnsi="Arial" w:cs="Arial"/>
          <w:color w:val="000000"/>
          <w:sz w:val="18"/>
          <w:szCs w:val="18"/>
        </w:rPr>
      </w:pPr>
    </w:p>
    <w:p w:rsidR="001B1B10" w:rsidRDefault="001B1B10" w:rsidP="001B1B10">
      <w:pPr>
        <w:pStyle w:val="Normlnywebov"/>
        <w:shd w:val="clear" w:color="auto" w:fill="FFFFFF"/>
        <w:spacing w:before="0" w:beforeAutospacing="0" w:after="0" w:afterAutospacing="0" w:line="220" w:lineRule="atLeast"/>
        <w:rPr>
          <w:rStyle w:val="Siln"/>
          <w:rFonts w:ascii="Arial" w:hAnsi="Arial" w:cs="Arial"/>
          <w:color w:val="3366FF"/>
          <w:sz w:val="18"/>
          <w:szCs w:val="18"/>
        </w:rPr>
      </w:pPr>
      <w:r w:rsidRPr="00D573F7">
        <w:rPr>
          <w:rStyle w:val="Siln"/>
          <w:rFonts w:ascii="Arial" w:hAnsi="Arial" w:cs="Arial"/>
          <w:color w:val="000000"/>
          <w:sz w:val="18"/>
          <w:szCs w:val="18"/>
        </w:rPr>
        <w:t>19</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Which command will create a static default route on R1 to send all traffic to the Internet and use serial 0/0 as the exit interface?</w:t>
      </w:r>
      <w:r w:rsidRPr="00D573F7">
        <w:rPr>
          <w:rFonts w:ascii="Arial" w:hAnsi="Arial" w:cs="Arial"/>
          <w:color w:val="000000"/>
          <w:sz w:val="18"/>
          <w:szCs w:val="18"/>
        </w:rPr>
        <w:br/>
      </w:r>
      <w:r w:rsidRPr="00D573F7">
        <w:rPr>
          <w:rStyle w:val="Siln"/>
          <w:rFonts w:ascii="Arial" w:hAnsi="Arial" w:cs="Arial"/>
          <w:color w:val="3366FF"/>
          <w:sz w:val="18"/>
          <w:szCs w:val="18"/>
        </w:rPr>
        <w:t>R1(config)# ip route 0.0.0.0 0.0.0.0 serial 0/0*</w:t>
      </w:r>
    </w:p>
    <w:p w:rsidR="001B1B10" w:rsidRPr="00D573F7" w:rsidRDefault="001B1B10" w:rsidP="001B1B10">
      <w:pPr>
        <w:pStyle w:val="Normlnywebov"/>
        <w:shd w:val="clear" w:color="auto" w:fill="FFFFFF"/>
        <w:spacing w:before="0" w:beforeAutospacing="0" w:after="0" w:afterAutospacing="0" w:line="220" w:lineRule="atLeast"/>
        <w:rPr>
          <w:rFonts w:ascii="Arial" w:hAnsi="Arial" w:cs="Arial"/>
          <w:color w:val="000000"/>
          <w:sz w:val="18"/>
          <w:szCs w:val="18"/>
        </w:rPr>
      </w:pPr>
    </w:p>
    <w:p w:rsidR="001B1B10" w:rsidRDefault="001B1B10" w:rsidP="001B1B10">
      <w:pPr>
        <w:pStyle w:val="Normlnywebov"/>
        <w:shd w:val="clear" w:color="auto" w:fill="FFFFFF"/>
        <w:spacing w:before="0" w:beforeAutospacing="0" w:after="0" w:afterAutospacing="0" w:line="220" w:lineRule="atLeast"/>
        <w:rPr>
          <w:rStyle w:val="Siln"/>
          <w:rFonts w:ascii="Arial" w:hAnsi="Arial" w:cs="Arial"/>
          <w:color w:val="3366FF"/>
          <w:sz w:val="18"/>
          <w:szCs w:val="18"/>
        </w:rPr>
      </w:pPr>
      <w:r w:rsidRPr="00D573F7">
        <w:rPr>
          <w:rStyle w:val="Siln"/>
          <w:rFonts w:ascii="Arial" w:hAnsi="Arial" w:cs="Arial"/>
          <w:color w:val="000000"/>
          <w:sz w:val="18"/>
          <w:szCs w:val="18"/>
        </w:rPr>
        <w:t>20</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What is a result of connecting two or more switches together?</w:t>
      </w:r>
      <w:r w:rsidRPr="00D573F7">
        <w:rPr>
          <w:rFonts w:ascii="Arial" w:hAnsi="Arial" w:cs="Arial"/>
          <w:color w:val="000000"/>
          <w:sz w:val="18"/>
          <w:szCs w:val="18"/>
        </w:rPr>
        <w:br/>
      </w:r>
      <w:r w:rsidRPr="00D573F7">
        <w:rPr>
          <w:rStyle w:val="Siln"/>
          <w:rFonts w:ascii="Arial" w:hAnsi="Arial" w:cs="Arial"/>
          <w:color w:val="3366FF"/>
          <w:sz w:val="18"/>
          <w:szCs w:val="18"/>
        </w:rPr>
        <w:t>The size of the broadcast domain is increased.*</w:t>
      </w:r>
    </w:p>
    <w:p w:rsidR="001B1B10" w:rsidRPr="00D573F7" w:rsidRDefault="001B1B10" w:rsidP="001B1B10">
      <w:pPr>
        <w:pStyle w:val="Normlnywebov"/>
        <w:shd w:val="clear" w:color="auto" w:fill="FFFFFF"/>
        <w:spacing w:before="0" w:beforeAutospacing="0" w:after="0" w:afterAutospacing="0" w:line="220" w:lineRule="atLeast"/>
        <w:rPr>
          <w:rFonts w:ascii="Arial" w:hAnsi="Arial" w:cs="Arial"/>
          <w:color w:val="000000"/>
          <w:sz w:val="18"/>
          <w:szCs w:val="18"/>
        </w:rPr>
      </w:pPr>
    </w:p>
    <w:p w:rsidR="001B1B10" w:rsidRPr="00D573F7" w:rsidRDefault="001B1B10" w:rsidP="001B1B10">
      <w:pPr>
        <w:pStyle w:val="Normlnywebov"/>
        <w:shd w:val="clear" w:color="auto" w:fill="FFFFFF"/>
        <w:spacing w:before="0" w:beforeAutospacing="0" w:after="0" w:afterAutospacing="0" w:line="220" w:lineRule="atLeast"/>
        <w:rPr>
          <w:rFonts w:ascii="Arial" w:hAnsi="Arial" w:cs="Arial"/>
          <w:color w:val="000000"/>
          <w:sz w:val="18"/>
          <w:szCs w:val="18"/>
        </w:rPr>
      </w:pPr>
      <w:r w:rsidRPr="00D573F7">
        <w:rPr>
          <w:rStyle w:val="Siln"/>
          <w:rFonts w:ascii="Arial" w:hAnsi="Arial" w:cs="Arial"/>
          <w:color w:val="000000"/>
          <w:sz w:val="18"/>
          <w:szCs w:val="18"/>
        </w:rPr>
        <w:t>21</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Which DHCP IPv4 message contains the following information?</w:t>
      </w:r>
    </w:p>
    <w:p w:rsidR="001B1B10" w:rsidRDefault="001B1B10" w:rsidP="001B1B10">
      <w:pPr>
        <w:pStyle w:val="Normlnywebov"/>
        <w:shd w:val="clear" w:color="auto" w:fill="FFFFFF"/>
        <w:spacing w:before="0" w:beforeAutospacing="0" w:after="0" w:afterAutospacing="0" w:line="220" w:lineRule="atLeast"/>
        <w:rPr>
          <w:rStyle w:val="Siln"/>
          <w:rFonts w:ascii="Arial" w:hAnsi="Arial" w:cs="Arial"/>
          <w:color w:val="3366FF"/>
          <w:sz w:val="18"/>
          <w:szCs w:val="18"/>
        </w:rPr>
      </w:pPr>
      <w:r w:rsidRPr="00D573F7">
        <w:rPr>
          <w:rStyle w:val="Siln"/>
          <w:rFonts w:ascii="Arial" w:hAnsi="Arial" w:cs="Arial"/>
          <w:color w:val="000000"/>
          <w:sz w:val="18"/>
          <w:szCs w:val="18"/>
        </w:rPr>
        <w:t>Destination address: 255.255.255.255</w:t>
      </w:r>
      <w:r w:rsidRPr="00D573F7">
        <w:rPr>
          <w:rFonts w:ascii="Arial" w:hAnsi="Arial" w:cs="Arial"/>
          <w:color w:val="000000"/>
          <w:sz w:val="18"/>
          <w:szCs w:val="18"/>
        </w:rPr>
        <w:br/>
      </w:r>
      <w:r w:rsidRPr="00D573F7">
        <w:rPr>
          <w:rStyle w:val="Siln"/>
          <w:rFonts w:ascii="Arial" w:hAnsi="Arial" w:cs="Arial"/>
          <w:color w:val="000000"/>
          <w:sz w:val="18"/>
          <w:szCs w:val="18"/>
        </w:rPr>
        <w:t>Client IPv4 address: 0.0.0.0</w:t>
      </w:r>
      <w:r w:rsidRPr="00D573F7">
        <w:rPr>
          <w:rFonts w:ascii="Arial" w:hAnsi="Arial" w:cs="Arial"/>
          <w:color w:val="000000"/>
          <w:sz w:val="18"/>
          <w:szCs w:val="18"/>
        </w:rPr>
        <w:br/>
      </w:r>
      <w:r w:rsidRPr="00D573F7">
        <w:rPr>
          <w:rStyle w:val="Siln"/>
          <w:rFonts w:ascii="Arial" w:hAnsi="Arial" w:cs="Arial"/>
          <w:color w:val="000000"/>
          <w:sz w:val="18"/>
          <w:szCs w:val="18"/>
        </w:rPr>
        <w:t>Default gateway address: 0.0.0.0</w:t>
      </w:r>
      <w:r w:rsidRPr="00D573F7">
        <w:rPr>
          <w:rFonts w:ascii="Arial" w:hAnsi="Arial" w:cs="Arial"/>
          <w:color w:val="000000"/>
          <w:sz w:val="18"/>
          <w:szCs w:val="18"/>
        </w:rPr>
        <w:br/>
      </w:r>
      <w:r w:rsidRPr="00D573F7">
        <w:rPr>
          <w:rStyle w:val="Siln"/>
          <w:rFonts w:ascii="Arial" w:hAnsi="Arial" w:cs="Arial"/>
          <w:color w:val="000000"/>
          <w:sz w:val="18"/>
          <w:szCs w:val="18"/>
        </w:rPr>
        <w:t>Subnet mask: 0.0.0.0</w:t>
      </w:r>
      <w:r w:rsidRPr="00D573F7">
        <w:rPr>
          <w:rFonts w:ascii="Arial" w:hAnsi="Arial" w:cs="Arial"/>
          <w:color w:val="000000"/>
          <w:sz w:val="18"/>
          <w:szCs w:val="18"/>
        </w:rPr>
        <w:br/>
      </w:r>
      <w:r w:rsidRPr="00D573F7">
        <w:rPr>
          <w:rStyle w:val="Siln"/>
          <w:rFonts w:ascii="Arial" w:hAnsi="Arial" w:cs="Arial"/>
          <w:color w:val="3366FF"/>
          <w:sz w:val="18"/>
          <w:szCs w:val="18"/>
        </w:rPr>
        <w:t>DHCPDISCOVER*</w:t>
      </w:r>
    </w:p>
    <w:p w:rsidR="001B1B10" w:rsidRPr="00D573F7" w:rsidRDefault="001B1B10" w:rsidP="001B1B10">
      <w:pPr>
        <w:pStyle w:val="Normlnywebov"/>
        <w:shd w:val="clear" w:color="auto" w:fill="FFFFFF"/>
        <w:spacing w:before="0" w:beforeAutospacing="0" w:after="0" w:afterAutospacing="0" w:line="220" w:lineRule="atLeast"/>
        <w:rPr>
          <w:rFonts w:ascii="Arial" w:hAnsi="Arial" w:cs="Arial"/>
          <w:color w:val="000000"/>
          <w:sz w:val="18"/>
          <w:szCs w:val="18"/>
        </w:rPr>
      </w:pPr>
    </w:p>
    <w:p w:rsidR="001B1B10" w:rsidRDefault="001B1B10" w:rsidP="001B1B10">
      <w:pPr>
        <w:pStyle w:val="Normlnywebov"/>
        <w:shd w:val="clear" w:color="auto" w:fill="FFFFFF"/>
        <w:spacing w:before="0" w:beforeAutospacing="0" w:after="0" w:afterAutospacing="0" w:line="220" w:lineRule="atLeast"/>
        <w:rPr>
          <w:rFonts w:ascii="Arial" w:hAnsi="Arial" w:cs="Arial"/>
          <w:color w:val="000000"/>
          <w:sz w:val="18"/>
          <w:szCs w:val="18"/>
        </w:rPr>
      </w:pPr>
      <w:r w:rsidRPr="00D573F7">
        <w:rPr>
          <w:rStyle w:val="Siln"/>
          <w:rFonts w:ascii="Arial" w:hAnsi="Arial" w:cs="Arial"/>
          <w:color w:val="000000"/>
          <w:sz w:val="18"/>
          <w:szCs w:val="18"/>
        </w:rPr>
        <w:t>22</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What is meant by the term “best match” when applied to the routing table lookup process?</w:t>
      </w:r>
      <w:r w:rsidRPr="00D573F7">
        <w:rPr>
          <w:rFonts w:ascii="Arial" w:hAnsi="Arial" w:cs="Arial"/>
          <w:color w:val="000000"/>
          <w:sz w:val="18"/>
          <w:szCs w:val="18"/>
        </w:rPr>
        <w:br/>
      </w:r>
      <w:r w:rsidRPr="00D573F7">
        <w:rPr>
          <w:rStyle w:val="Siln"/>
          <w:rFonts w:ascii="Arial" w:hAnsi="Arial" w:cs="Arial"/>
          <w:color w:val="3366FF"/>
          <w:sz w:val="18"/>
          <w:szCs w:val="18"/>
        </w:rPr>
        <w:t>longest match*</w:t>
      </w:r>
    </w:p>
    <w:p w:rsidR="001B1B10" w:rsidRDefault="001B1B10" w:rsidP="001B1B10">
      <w:pPr>
        <w:pStyle w:val="Normlnywebov"/>
        <w:shd w:val="clear" w:color="auto" w:fill="FFFFFF"/>
        <w:spacing w:before="0" w:beforeAutospacing="0" w:after="0" w:afterAutospacing="0" w:line="220" w:lineRule="atLeast"/>
        <w:rPr>
          <w:rFonts w:ascii="Arial" w:hAnsi="Arial" w:cs="Arial"/>
          <w:color w:val="000000"/>
          <w:sz w:val="18"/>
          <w:szCs w:val="18"/>
        </w:rPr>
      </w:pPr>
    </w:p>
    <w:p w:rsidR="001B1B10" w:rsidRPr="00D573F7" w:rsidRDefault="001B1B10" w:rsidP="001B1B10">
      <w:pPr>
        <w:pStyle w:val="Normlnywebov"/>
        <w:shd w:val="clear" w:color="auto" w:fill="FFFFFF"/>
        <w:spacing w:before="0" w:beforeAutospacing="0" w:after="0" w:afterAutospacing="0" w:line="220" w:lineRule="atLeast"/>
        <w:rPr>
          <w:rFonts w:ascii="Arial" w:hAnsi="Arial" w:cs="Arial"/>
          <w:color w:val="000000"/>
          <w:sz w:val="18"/>
          <w:szCs w:val="18"/>
        </w:rPr>
      </w:pPr>
      <w:r w:rsidRPr="00D573F7">
        <w:rPr>
          <w:rStyle w:val="Siln"/>
          <w:rFonts w:ascii="Arial" w:hAnsi="Arial" w:cs="Arial"/>
          <w:color w:val="000000"/>
          <w:sz w:val="18"/>
          <w:szCs w:val="18"/>
        </w:rPr>
        <w:t>23</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Fill in the blank.</w:t>
      </w:r>
      <w:r w:rsidRPr="00D573F7">
        <w:rPr>
          <w:rFonts w:ascii="Arial" w:hAnsi="Arial" w:cs="Arial"/>
          <w:color w:val="000000"/>
          <w:sz w:val="18"/>
          <w:szCs w:val="18"/>
        </w:rPr>
        <w:br/>
        <w:t>Using router-on-a-stick inter-VLAN routing, how many subinterfaces have to be configured to support 10 VLANs?​ ”</w:t>
      </w:r>
      <w:r w:rsidRPr="00D573F7">
        <w:rPr>
          <w:rStyle w:val="apple-converted-space"/>
          <w:rFonts w:ascii="Arial" w:hAnsi="Arial" w:cs="Arial"/>
          <w:color w:val="000000"/>
          <w:sz w:val="18"/>
          <w:szCs w:val="18"/>
        </w:rPr>
        <w:t> </w:t>
      </w:r>
      <w:r w:rsidRPr="00D573F7">
        <w:rPr>
          <w:rStyle w:val="Siln"/>
          <w:rFonts w:ascii="Arial" w:hAnsi="Arial" w:cs="Arial"/>
          <w:color w:val="3366FF"/>
          <w:sz w:val="18"/>
          <w:szCs w:val="18"/>
        </w:rPr>
        <w:t>10  </w:t>
      </w:r>
      <w:r w:rsidRPr="00D573F7">
        <w:rPr>
          <w:rFonts w:ascii="Arial" w:hAnsi="Arial" w:cs="Arial"/>
          <w:color w:val="000000"/>
          <w:sz w:val="18"/>
          <w:szCs w:val="18"/>
        </w:rPr>
        <w:t>”</w:t>
      </w:r>
    </w:p>
    <w:p w:rsidR="001B1B10" w:rsidRPr="00D573F7" w:rsidRDefault="001B1B10" w:rsidP="001B1B10">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noProof/>
          <w:sz w:val="18"/>
          <w:szCs w:val="18"/>
        </w:rPr>
        <w:drawing>
          <wp:anchor distT="0" distB="0" distL="114300" distR="114300" simplePos="0" relativeHeight="251706368" behindDoc="1" locked="0" layoutInCell="1" allowOverlap="1" wp14:anchorId="5E9E3789" wp14:editId="76C576C1">
            <wp:simplePos x="0" y="0"/>
            <wp:positionH relativeFrom="column">
              <wp:posOffset>342900</wp:posOffset>
            </wp:positionH>
            <wp:positionV relativeFrom="paragraph">
              <wp:posOffset>65405</wp:posOffset>
            </wp:positionV>
            <wp:extent cx="2604522" cy="2085975"/>
            <wp:effectExtent l="0" t="0" r="0" b="0"/>
            <wp:wrapTight wrapText="bothSides">
              <wp:wrapPolygon edited="0">
                <wp:start x="0" y="0"/>
                <wp:lineTo x="0" y="21304"/>
                <wp:lineTo x="21489" y="21304"/>
                <wp:lineTo x="21489" y="0"/>
                <wp:lineTo x="0" y="0"/>
              </wp:wrapPolygon>
            </wp:wrapTight>
            <wp:docPr id="449" name="Obrázo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l="7739" t="26768" r="60587" b="28110"/>
                    <a:stretch/>
                  </pic:blipFill>
                  <pic:spPr bwMode="auto">
                    <a:xfrm>
                      <a:off x="0" y="0"/>
                      <a:ext cx="2604522" cy="2085975"/>
                    </a:xfrm>
                    <a:prstGeom prst="rect">
                      <a:avLst/>
                    </a:prstGeom>
                    <a:ln>
                      <a:noFill/>
                    </a:ln>
                    <a:extLst>
                      <a:ext uri="{53640926-AAD7-44D8-BBD7-CCE9431645EC}">
                        <a14:shadowObscured xmlns:a14="http://schemas.microsoft.com/office/drawing/2010/main"/>
                      </a:ext>
                    </a:extLst>
                  </pic:spPr>
                </pic:pic>
              </a:graphicData>
            </a:graphic>
          </wp:anchor>
        </w:drawing>
      </w:r>
      <w:r w:rsidRPr="00D573F7">
        <w:rPr>
          <w:rStyle w:val="Siln"/>
          <w:rFonts w:ascii="Arial" w:hAnsi="Arial" w:cs="Arial"/>
          <w:color w:val="000000"/>
          <w:sz w:val="18"/>
          <w:szCs w:val="18"/>
        </w:rPr>
        <w:t>24</w:t>
      </w:r>
    </w:p>
    <w:p w:rsidR="001B1B10" w:rsidRPr="00D573F7" w:rsidRDefault="001B1B10" w:rsidP="001B1B10">
      <w:pPr>
        <w:pStyle w:val="Normlnywebov"/>
        <w:shd w:val="clear" w:color="auto" w:fill="FFFFFF"/>
        <w:spacing w:before="0" w:beforeAutospacing="0" w:after="240" w:afterAutospacing="0" w:line="338" w:lineRule="atLeast"/>
        <w:rPr>
          <w:rStyle w:val="Siln"/>
          <w:rFonts w:ascii="Arial" w:hAnsi="Arial" w:cs="Arial"/>
          <w:color w:val="000000"/>
          <w:sz w:val="18"/>
          <w:szCs w:val="18"/>
        </w:rPr>
      </w:pPr>
      <w:r w:rsidRPr="00D573F7">
        <w:rPr>
          <w:rFonts w:ascii="Arial" w:hAnsi="Arial" w:cs="Arial"/>
          <w:color w:val="000000"/>
          <w:sz w:val="18"/>
          <w:szCs w:val="18"/>
        </w:rPr>
        <w:br/>
      </w:r>
    </w:p>
    <w:p w:rsidR="001B1B10" w:rsidRPr="00D573F7" w:rsidRDefault="001B1B10" w:rsidP="001B1B10">
      <w:pPr>
        <w:pStyle w:val="Normlnywebov"/>
        <w:shd w:val="clear" w:color="auto" w:fill="FFFFFF"/>
        <w:spacing w:before="0" w:beforeAutospacing="0" w:after="240" w:afterAutospacing="0" w:line="338" w:lineRule="atLeast"/>
        <w:rPr>
          <w:rStyle w:val="Siln"/>
          <w:rFonts w:ascii="Arial" w:hAnsi="Arial" w:cs="Arial"/>
          <w:color w:val="000000"/>
          <w:sz w:val="18"/>
          <w:szCs w:val="18"/>
        </w:rPr>
      </w:pPr>
    </w:p>
    <w:p w:rsidR="001B1B10" w:rsidRPr="00D573F7" w:rsidRDefault="001B1B10" w:rsidP="001B1B10">
      <w:pPr>
        <w:pStyle w:val="Normlnywebov"/>
        <w:shd w:val="clear" w:color="auto" w:fill="FFFFFF"/>
        <w:spacing w:before="0" w:beforeAutospacing="0" w:after="240" w:afterAutospacing="0" w:line="338" w:lineRule="atLeast"/>
        <w:rPr>
          <w:rStyle w:val="Siln"/>
          <w:rFonts w:ascii="Arial" w:hAnsi="Arial" w:cs="Arial"/>
          <w:color w:val="000000"/>
          <w:sz w:val="18"/>
          <w:szCs w:val="18"/>
        </w:rPr>
      </w:pPr>
    </w:p>
    <w:p w:rsidR="001B1B10" w:rsidRPr="00D573F7" w:rsidRDefault="001B1B10" w:rsidP="001B1B10">
      <w:pPr>
        <w:pStyle w:val="Normlnywebov"/>
        <w:shd w:val="clear" w:color="auto" w:fill="FFFFFF"/>
        <w:spacing w:before="0" w:beforeAutospacing="0" w:after="240" w:afterAutospacing="0" w:line="338" w:lineRule="atLeast"/>
        <w:rPr>
          <w:rStyle w:val="Siln"/>
          <w:rFonts w:ascii="Arial" w:hAnsi="Arial" w:cs="Arial"/>
          <w:color w:val="000000"/>
          <w:sz w:val="18"/>
          <w:szCs w:val="18"/>
        </w:rPr>
      </w:pPr>
    </w:p>
    <w:p w:rsidR="001B1B10" w:rsidRPr="00D573F7" w:rsidRDefault="001B1B10" w:rsidP="001B1B10">
      <w:pPr>
        <w:pStyle w:val="Normlnywebov"/>
        <w:shd w:val="clear" w:color="auto" w:fill="FFFFFF"/>
        <w:spacing w:before="0" w:beforeAutospacing="0" w:after="240" w:afterAutospacing="0" w:line="338" w:lineRule="atLeast"/>
        <w:rPr>
          <w:rStyle w:val="Siln"/>
          <w:rFonts w:ascii="Arial" w:hAnsi="Arial" w:cs="Arial"/>
          <w:color w:val="000000"/>
          <w:sz w:val="18"/>
          <w:szCs w:val="18"/>
        </w:rPr>
      </w:pPr>
    </w:p>
    <w:p w:rsidR="001B1B10" w:rsidRPr="00D573F7" w:rsidRDefault="001B1B10" w:rsidP="001B1B10">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rStyle w:val="Siln"/>
          <w:rFonts w:ascii="Arial" w:hAnsi="Arial" w:cs="Arial"/>
          <w:color w:val="000000"/>
          <w:sz w:val="18"/>
          <w:szCs w:val="18"/>
        </w:rPr>
        <w:t>Refer to the exhibit. The student on the H1 computer continues to launch an extended ping with expanded packets at the student on the H2 computer. The school network administrator wants to stop this behavior, but still allow both students access to web-based computer assignments. What would be the best plan for the network administrator?</w:t>
      </w:r>
      <w:r w:rsidRPr="00D573F7">
        <w:rPr>
          <w:rFonts w:ascii="Arial" w:hAnsi="Arial" w:cs="Arial"/>
          <w:color w:val="000000"/>
          <w:sz w:val="18"/>
          <w:szCs w:val="18"/>
        </w:rPr>
        <w:br/>
      </w:r>
      <w:r w:rsidRPr="00D573F7">
        <w:rPr>
          <w:rStyle w:val="Siln"/>
          <w:rFonts w:ascii="Arial" w:hAnsi="Arial" w:cs="Arial"/>
          <w:color w:val="3366FF"/>
          <w:sz w:val="18"/>
          <w:szCs w:val="18"/>
        </w:rPr>
        <w:t>Apply an inbound extended ACL on R1 Gi0/0.*</w:t>
      </w:r>
      <w:r w:rsidRPr="00D573F7">
        <w:rPr>
          <w:rFonts w:ascii="Arial" w:hAnsi="Arial" w:cs="Arial"/>
          <w:color w:val="000000"/>
          <w:sz w:val="18"/>
          <w:szCs w:val="18"/>
        </w:rPr>
        <w:br/>
      </w:r>
    </w:p>
    <w:p w:rsidR="001B1B10" w:rsidRPr="00D573F7" w:rsidRDefault="001B1B10" w:rsidP="001B1B10">
      <w:pPr>
        <w:pStyle w:val="Normlnywebov"/>
        <w:shd w:val="clear" w:color="auto" w:fill="FFFFFF"/>
        <w:spacing w:before="0" w:beforeAutospacing="0" w:after="0" w:afterAutospacing="0" w:line="220" w:lineRule="atLeast"/>
        <w:rPr>
          <w:rFonts w:ascii="Arial" w:hAnsi="Arial" w:cs="Arial"/>
          <w:color w:val="000000"/>
          <w:sz w:val="18"/>
          <w:szCs w:val="18"/>
        </w:rPr>
      </w:pPr>
      <w:r w:rsidRPr="00D573F7">
        <w:rPr>
          <w:noProof/>
          <w:sz w:val="18"/>
          <w:szCs w:val="18"/>
        </w:rPr>
        <w:drawing>
          <wp:anchor distT="0" distB="0" distL="114300" distR="114300" simplePos="0" relativeHeight="251710464" behindDoc="0" locked="0" layoutInCell="1" allowOverlap="1" wp14:anchorId="1069D136" wp14:editId="468BCB46">
            <wp:simplePos x="0" y="0"/>
            <wp:positionH relativeFrom="column">
              <wp:posOffset>657225</wp:posOffset>
            </wp:positionH>
            <wp:positionV relativeFrom="paragraph">
              <wp:posOffset>142875</wp:posOffset>
            </wp:positionV>
            <wp:extent cx="3419475" cy="2415540"/>
            <wp:effectExtent l="0" t="0" r="0" b="0"/>
            <wp:wrapTopAndBottom/>
            <wp:docPr id="450" name="Obrázo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l="7595" t="17080" r="52848" b="33209"/>
                    <a:stretch/>
                  </pic:blipFill>
                  <pic:spPr bwMode="auto">
                    <a:xfrm>
                      <a:off x="0" y="0"/>
                      <a:ext cx="3419475" cy="2415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573F7">
        <w:rPr>
          <w:rStyle w:val="Siln"/>
          <w:rFonts w:ascii="Arial" w:hAnsi="Arial" w:cs="Arial"/>
          <w:color w:val="000000"/>
          <w:sz w:val="18"/>
          <w:szCs w:val="18"/>
        </w:rPr>
        <w:t>25</w:t>
      </w:r>
      <w:r w:rsidRPr="00D573F7">
        <w:rPr>
          <w:rFonts w:ascii="Arial" w:hAnsi="Arial" w:cs="Arial"/>
          <w:color w:val="000000"/>
          <w:sz w:val="18"/>
          <w:szCs w:val="18"/>
        </w:rPr>
        <w:br/>
      </w:r>
      <w:r w:rsidRPr="00D573F7">
        <w:rPr>
          <w:rStyle w:val="Siln"/>
          <w:rFonts w:ascii="Arial" w:hAnsi="Arial" w:cs="Arial"/>
          <w:color w:val="000000"/>
          <w:sz w:val="18"/>
          <w:szCs w:val="18"/>
        </w:rPr>
        <w:t>Refer to the exhibit. A network administrator is investigating a lag in network performance and issues the show interfaces fastethernet 0/0 command. Based on the output that is displayed, what two items should the administrator check next? (Choose two.)</w:t>
      </w:r>
      <w:r w:rsidRPr="00D573F7">
        <w:rPr>
          <w:rFonts w:ascii="Arial" w:hAnsi="Arial" w:cs="Arial"/>
          <w:color w:val="000000"/>
          <w:sz w:val="18"/>
          <w:szCs w:val="18"/>
        </w:rPr>
        <w:br/>
      </w:r>
      <w:r w:rsidRPr="00D573F7">
        <w:rPr>
          <w:rStyle w:val="Siln"/>
          <w:rFonts w:ascii="Arial" w:hAnsi="Arial" w:cs="Arial"/>
          <w:color w:val="3366FF"/>
          <w:sz w:val="18"/>
          <w:szCs w:val="18"/>
        </w:rPr>
        <w:t>duplex settings*</w:t>
      </w:r>
      <w:r w:rsidRPr="00D573F7">
        <w:rPr>
          <w:rFonts w:ascii="Arial" w:hAnsi="Arial" w:cs="Arial"/>
          <w:color w:val="000000"/>
          <w:sz w:val="18"/>
          <w:szCs w:val="18"/>
        </w:rPr>
        <w:br/>
      </w:r>
      <w:r w:rsidRPr="00D573F7">
        <w:rPr>
          <w:rStyle w:val="Siln"/>
          <w:rFonts w:ascii="Arial" w:hAnsi="Arial" w:cs="Arial"/>
          <w:color w:val="3366FF"/>
          <w:sz w:val="18"/>
          <w:szCs w:val="18"/>
        </w:rPr>
        <w:t>cable lengths*</w:t>
      </w:r>
    </w:p>
    <w:p w:rsidR="001B1B10" w:rsidRPr="00D573F7" w:rsidRDefault="001B1B10" w:rsidP="001B1B10">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rStyle w:val="Siln"/>
          <w:rFonts w:ascii="Arial" w:hAnsi="Arial" w:cs="Arial"/>
          <w:color w:val="000000"/>
          <w:sz w:val="18"/>
          <w:szCs w:val="18"/>
        </w:rPr>
        <w:t>26</w:t>
      </w:r>
    </w:p>
    <w:p w:rsidR="001B1B10" w:rsidRDefault="001B1B10" w:rsidP="001B1B10">
      <w:pPr>
        <w:pStyle w:val="Normlnywebov"/>
        <w:shd w:val="clear" w:color="auto" w:fill="FFFFFF"/>
        <w:spacing w:before="0" w:beforeAutospacing="0" w:after="0" w:afterAutospacing="0" w:line="240" w:lineRule="atLeast"/>
        <w:rPr>
          <w:rFonts w:ascii="Arial" w:hAnsi="Arial" w:cs="Arial"/>
          <w:color w:val="000000"/>
          <w:sz w:val="18"/>
          <w:szCs w:val="18"/>
        </w:rPr>
      </w:pPr>
      <w:r w:rsidRPr="00D573F7">
        <w:rPr>
          <w:noProof/>
          <w:sz w:val="18"/>
          <w:szCs w:val="18"/>
        </w:rPr>
        <w:drawing>
          <wp:inline distT="0" distB="0" distL="0" distR="0" wp14:anchorId="7C022148" wp14:editId="78C3B3B9">
            <wp:extent cx="2442048" cy="2295525"/>
            <wp:effectExtent l="0" t="0" r="0" b="0"/>
            <wp:docPr id="451" name="Obrázok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7883" t="35690" r="63453" b="16383"/>
                    <a:stretch/>
                  </pic:blipFill>
                  <pic:spPr bwMode="auto">
                    <a:xfrm>
                      <a:off x="0" y="0"/>
                      <a:ext cx="2447455" cy="2300608"/>
                    </a:xfrm>
                    <a:prstGeom prst="rect">
                      <a:avLst/>
                    </a:prstGeom>
                    <a:ln>
                      <a:noFill/>
                    </a:ln>
                    <a:extLst>
                      <a:ext uri="{53640926-AAD7-44D8-BBD7-CCE9431645EC}">
                        <a14:shadowObscured xmlns:a14="http://schemas.microsoft.com/office/drawing/2010/main"/>
                      </a:ext>
                    </a:extLst>
                  </pic:spPr>
                </pic:pic>
              </a:graphicData>
            </a:graphic>
          </wp:inline>
        </w:drawing>
      </w:r>
      <w:r w:rsidRPr="00D573F7">
        <w:rPr>
          <w:rFonts w:ascii="Arial" w:hAnsi="Arial" w:cs="Arial"/>
          <w:color w:val="000000"/>
          <w:sz w:val="18"/>
          <w:szCs w:val="18"/>
        </w:rPr>
        <w:br/>
      </w:r>
      <w:r w:rsidRPr="00D573F7">
        <w:rPr>
          <w:rStyle w:val="Siln"/>
          <w:rFonts w:ascii="Arial" w:hAnsi="Arial" w:cs="Arial"/>
          <w:color w:val="000000"/>
          <w:sz w:val="18"/>
          <w:szCs w:val="18"/>
        </w:rPr>
        <w:t>Refer to the exhibit. A network administrator is configuring inter-VLAN routing on a network. For now, only one VLAN is being used, but more will be added soon. What is the missing parameter that is shown as the highlighted question mark in the graphic?</w:t>
      </w:r>
      <w:r w:rsidRPr="00D573F7">
        <w:rPr>
          <w:rFonts w:ascii="Arial" w:hAnsi="Arial" w:cs="Arial"/>
          <w:color w:val="000000"/>
          <w:sz w:val="18"/>
          <w:szCs w:val="18"/>
        </w:rPr>
        <w:br/>
      </w:r>
      <w:r w:rsidRPr="00D573F7">
        <w:rPr>
          <w:rStyle w:val="Siln"/>
          <w:rFonts w:ascii="Arial" w:hAnsi="Arial" w:cs="Arial"/>
          <w:color w:val="3366FF"/>
          <w:sz w:val="18"/>
          <w:szCs w:val="18"/>
        </w:rPr>
        <w:t>It identifies the VLAN number.*</w:t>
      </w:r>
      <w:r w:rsidRPr="00D573F7">
        <w:rPr>
          <w:rFonts w:ascii="Arial" w:hAnsi="Arial" w:cs="Arial"/>
          <w:color w:val="000000"/>
          <w:sz w:val="18"/>
          <w:szCs w:val="18"/>
        </w:rPr>
        <w:br/>
      </w:r>
    </w:p>
    <w:p w:rsidR="001B1B10" w:rsidRPr="00D573F7" w:rsidRDefault="001B1B10" w:rsidP="001B1B10">
      <w:pPr>
        <w:pStyle w:val="Normlnywebov"/>
        <w:shd w:val="clear" w:color="auto" w:fill="FFFFFF"/>
        <w:spacing w:before="0" w:beforeAutospacing="0" w:after="0" w:afterAutospacing="0" w:line="240" w:lineRule="atLeast"/>
        <w:rPr>
          <w:rFonts w:ascii="Arial" w:hAnsi="Arial" w:cs="Arial"/>
          <w:color w:val="000000"/>
          <w:sz w:val="18"/>
          <w:szCs w:val="18"/>
        </w:rPr>
      </w:pPr>
      <w:r w:rsidRPr="00D573F7">
        <w:rPr>
          <w:rStyle w:val="Siln"/>
          <w:rFonts w:ascii="Arial" w:hAnsi="Arial" w:cs="Arial"/>
          <w:color w:val="000000"/>
          <w:sz w:val="18"/>
          <w:szCs w:val="18"/>
        </w:rPr>
        <w:t>27</w:t>
      </w:r>
    </w:p>
    <w:p w:rsidR="001B1B10" w:rsidRPr="00D573F7" w:rsidRDefault="001B1B10" w:rsidP="001B1B10">
      <w:pPr>
        <w:pStyle w:val="Normlnywebov"/>
        <w:shd w:val="clear" w:color="auto" w:fill="FFFFFF"/>
        <w:spacing w:before="0" w:beforeAutospacing="0" w:after="0" w:afterAutospacing="0" w:line="220" w:lineRule="atLeast"/>
        <w:rPr>
          <w:rFonts w:ascii="Arial" w:hAnsi="Arial" w:cs="Arial"/>
          <w:color w:val="000000"/>
          <w:sz w:val="18"/>
          <w:szCs w:val="18"/>
        </w:rPr>
      </w:pPr>
      <w:r w:rsidRPr="00D573F7">
        <w:rPr>
          <w:noProof/>
          <w:sz w:val="18"/>
          <w:szCs w:val="18"/>
        </w:rPr>
        <w:drawing>
          <wp:inline distT="0" distB="0" distL="0" distR="0" wp14:anchorId="06D2C80E" wp14:editId="5F5180B3">
            <wp:extent cx="5715000" cy="1890000"/>
            <wp:effectExtent l="0" t="0" r="0" b="0"/>
            <wp:docPr id="452" name="Obrázok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7595" t="39004" r="37799" b="28875"/>
                    <a:stretch/>
                  </pic:blipFill>
                  <pic:spPr bwMode="auto">
                    <a:xfrm>
                      <a:off x="0" y="0"/>
                      <a:ext cx="5726828" cy="1893911"/>
                    </a:xfrm>
                    <a:prstGeom prst="rect">
                      <a:avLst/>
                    </a:prstGeom>
                    <a:ln>
                      <a:noFill/>
                    </a:ln>
                    <a:extLst>
                      <a:ext uri="{53640926-AAD7-44D8-BBD7-CCE9431645EC}">
                        <a14:shadowObscured xmlns:a14="http://schemas.microsoft.com/office/drawing/2010/main"/>
                      </a:ext>
                    </a:extLst>
                  </pic:spPr>
                </pic:pic>
              </a:graphicData>
            </a:graphic>
          </wp:inline>
        </w:drawing>
      </w:r>
      <w:r w:rsidRPr="00D573F7">
        <w:rPr>
          <w:rFonts w:ascii="Arial" w:hAnsi="Arial" w:cs="Arial"/>
          <w:color w:val="000000"/>
          <w:sz w:val="18"/>
          <w:szCs w:val="18"/>
        </w:rPr>
        <w:br/>
      </w:r>
      <w:r w:rsidRPr="00D573F7">
        <w:rPr>
          <w:rStyle w:val="Siln"/>
          <w:rFonts w:ascii="Arial" w:hAnsi="Arial" w:cs="Arial"/>
          <w:color w:val="000000"/>
          <w:sz w:val="18"/>
          <w:szCs w:val="18"/>
        </w:rPr>
        <w:t>Place the options in the following order:</w:t>
      </w:r>
      <w:r w:rsidRPr="00D573F7">
        <w:rPr>
          <w:rStyle w:val="apple-converted-space"/>
          <w:rFonts w:ascii="Arial" w:hAnsi="Arial" w:cs="Arial"/>
          <w:b/>
          <w:bCs/>
          <w:color w:val="000000"/>
          <w:sz w:val="18"/>
          <w:szCs w:val="18"/>
        </w:rPr>
        <w:t> </w:t>
      </w:r>
      <w:r w:rsidRPr="00D573F7">
        <w:rPr>
          <w:rFonts w:ascii="Arial" w:hAnsi="Arial" w:cs="Arial"/>
          <w:color w:val="000000"/>
          <w:sz w:val="18"/>
          <w:szCs w:val="18"/>
        </w:rPr>
        <w:br/>
      </w:r>
      <w:r w:rsidRPr="00D573F7">
        <w:rPr>
          <w:rStyle w:val="Siln"/>
          <w:rFonts w:ascii="Arial" w:hAnsi="Arial" w:cs="Arial"/>
          <w:color w:val="3366FF"/>
          <w:sz w:val="18"/>
          <w:szCs w:val="18"/>
        </w:rPr>
        <w:t>hierarchical</w:t>
      </w:r>
      <w:r w:rsidRPr="00D573F7">
        <w:rPr>
          <w:rStyle w:val="apple-converted-space"/>
          <w:rFonts w:ascii="Arial" w:hAnsi="Arial" w:cs="Arial"/>
          <w:b/>
          <w:bCs/>
          <w:color w:val="3366FF"/>
          <w:sz w:val="18"/>
          <w:szCs w:val="18"/>
        </w:rPr>
        <w:t> </w:t>
      </w:r>
      <w:r w:rsidRPr="00D573F7">
        <w:rPr>
          <w:rFonts w:ascii="Arial" w:hAnsi="Arial" w:cs="Arial"/>
          <w:color w:val="000000"/>
          <w:sz w:val="18"/>
          <w:szCs w:val="18"/>
        </w:rPr>
        <w:br/>
      </w:r>
      <w:r w:rsidRPr="00D573F7">
        <w:rPr>
          <w:rStyle w:val="Siln"/>
          <w:rFonts w:ascii="Arial" w:hAnsi="Arial" w:cs="Arial"/>
          <w:color w:val="3366FF"/>
          <w:sz w:val="18"/>
          <w:szCs w:val="18"/>
        </w:rPr>
        <w:t>modularity</w:t>
      </w:r>
      <w:r w:rsidRPr="00D573F7">
        <w:rPr>
          <w:rStyle w:val="apple-converted-space"/>
          <w:rFonts w:ascii="Arial" w:hAnsi="Arial" w:cs="Arial"/>
          <w:b/>
          <w:bCs/>
          <w:color w:val="3366FF"/>
          <w:sz w:val="18"/>
          <w:szCs w:val="18"/>
        </w:rPr>
        <w:t> </w:t>
      </w:r>
      <w:r w:rsidRPr="00D573F7">
        <w:rPr>
          <w:rFonts w:ascii="Arial" w:hAnsi="Arial" w:cs="Arial"/>
          <w:color w:val="000000"/>
          <w:sz w:val="18"/>
          <w:szCs w:val="18"/>
        </w:rPr>
        <w:br/>
      </w:r>
      <w:r w:rsidRPr="00D573F7">
        <w:rPr>
          <w:rStyle w:val="Siln"/>
          <w:rFonts w:ascii="Arial" w:hAnsi="Arial" w:cs="Arial"/>
          <w:color w:val="3366FF"/>
          <w:sz w:val="18"/>
          <w:szCs w:val="18"/>
        </w:rPr>
        <w:t>resiliency</w:t>
      </w:r>
      <w:r w:rsidRPr="00D573F7">
        <w:rPr>
          <w:rStyle w:val="apple-converted-space"/>
          <w:rFonts w:ascii="Arial" w:hAnsi="Arial" w:cs="Arial"/>
          <w:b/>
          <w:bCs/>
          <w:color w:val="000000"/>
          <w:sz w:val="18"/>
          <w:szCs w:val="18"/>
        </w:rPr>
        <w:t> </w:t>
      </w:r>
      <w:r w:rsidRPr="00D573F7">
        <w:rPr>
          <w:rFonts w:ascii="Arial" w:hAnsi="Arial" w:cs="Arial"/>
          <w:color w:val="000000"/>
          <w:sz w:val="18"/>
          <w:szCs w:val="18"/>
        </w:rPr>
        <w:br/>
      </w:r>
      <w:r w:rsidRPr="00D573F7">
        <w:rPr>
          <w:rStyle w:val="Siln"/>
          <w:rFonts w:ascii="Arial" w:hAnsi="Arial" w:cs="Arial"/>
          <w:color w:val="000000"/>
          <w:sz w:val="18"/>
          <w:szCs w:val="18"/>
        </w:rPr>
        <w:t>– not scored –</w:t>
      </w:r>
      <w:r w:rsidRPr="00D573F7">
        <w:rPr>
          <w:rStyle w:val="apple-converted-space"/>
          <w:rFonts w:ascii="Arial" w:hAnsi="Arial" w:cs="Arial"/>
          <w:b/>
          <w:bCs/>
          <w:color w:val="000000"/>
          <w:sz w:val="18"/>
          <w:szCs w:val="18"/>
        </w:rPr>
        <w:t> </w:t>
      </w:r>
      <w:r w:rsidRPr="00D573F7">
        <w:rPr>
          <w:rFonts w:ascii="Arial" w:hAnsi="Arial" w:cs="Arial"/>
          <w:color w:val="000000"/>
          <w:sz w:val="18"/>
          <w:szCs w:val="18"/>
        </w:rPr>
        <w:br/>
      </w:r>
      <w:r w:rsidRPr="00D573F7">
        <w:rPr>
          <w:rStyle w:val="Siln"/>
          <w:rFonts w:ascii="Arial" w:hAnsi="Arial" w:cs="Arial"/>
          <w:color w:val="3366FF"/>
          <w:sz w:val="18"/>
          <w:szCs w:val="18"/>
        </w:rPr>
        <w:t>flexibility</w:t>
      </w:r>
    </w:p>
    <w:p w:rsidR="001B1B10" w:rsidRDefault="001B1B10" w:rsidP="001B1B10">
      <w:pPr>
        <w:pStyle w:val="Normlnywebov"/>
        <w:shd w:val="clear" w:color="auto" w:fill="FFFFFF"/>
        <w:spacing w:before="0" w:beforeAutospacing="0" w:after="0" w:afterAutospacing="0" w:line="220" w:lineRule="atLeast"/>
        <w:rPr>
          <w:rStyle w:val="Siln"/>
          <w:rFonts w:ascii="Arial" w:hAnsi="Arial" w:cs="Arial"/>
          <w:color w:val="3366FF"/>
          <w:sz w:val="18"/>
          <w:szCs w:val="18"/>
        </w:rPr>
      </w:pPr>
      <w:r w:rsidRPr="00D573F7">
        <w:rPr>
          <w:rStyle w:val="Siln"/>
          <w:rFonts w:ascii="Arial" w:hAnsi="Arial" w:cs="Arial"/>
          <w:color w:val="000000"/>
          <w:sz w:val="18"/>
          <w:szCs w:val="18"/>
        </w:rPr>
        <w:t>28</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Which command will verify the status of both the physical and the virtual interfaces on a switch?</w:t>
      </w:r>
      <w:r w:rsidRPr="00D573F7">
        <w:rPr>
          <w:rFonts w:ascii="Arial" w:hAnsi="Arial" w:cs="Arial"/>
          <w:color w:val="000000"/>
          <w:sz w:val="18"/>
          <w:szCs w:val="18"/>
        </w:rPr>
        <w:br/>
      </w:r>
      <w:r w:rsidRPr="00D573F7">
        <w:rPr>
          <w:rStyle w:val="Siln"/>
          <w:rFonts w:ascii="Arial" w:hAnsi="Arial" w:cs="Arial"/>
          <w:color w:val="3366FF"/>
          <w:sz w:val="18"/>
          <w:szCs w:val="18"/>
        </w:rPr>
        <w:t>show ip interface brief*</w:t>
      </w:r>
    </w:p>
    <w:p w:rsidR="001B1B10" w:rsidRPr="00D573F7" w:rsidRDefault="001B1B10" w:rsidP="001B1B10">
      <w:pPr>
        <w:pStyle w:val="Normlnywebov"/>
        <w:shd w:val="clear" w:color="auto" w:fill="FFFFFF"/>
        <w:spacing w:before="0" w:beforeAutospacing="0" w:after="0" w:afterAutospacing="0" w:line="220" w:lineRule="atLeast"/>
        <w:rPr>
          <w:rFonts w:ascii="Arial" w:hAnsi="Arial" w:cs="Arial"/>
          <w:color w:val="000000"/>
          <w:sz w:val="18"/>
          <w:szCs w:val="18"/>
        </w:rPr>
      </w:pPr>
    </w:p>
    <w:p w:rsidR="001B1B10" w:rsidRPr="00D573F7" w:rsidRDefault="001B1B10" w:rsidP="001B1B10">
      <w:pPr>
        <w:pStyle w:val="Normlnywebov"/>
        <w:shd w:val="clear" w:color="auto" w:fill="FFFFFF"/>
        <w:spacing w:before="0" w:beforeAutospacing="0" w:after="0" w:afterAutospacing="0" w:line="220" w:lineRule="atLeast"/>
        <w:rPr>
          <w:rFonts w:ascii="Arial" w:hAnsi="Arial" w:cs="Arial"/>
          <w:color w:val="000000"/>
          <w:sz w:val="18"/>
          <w:szCs w:val="18"/>
        </w:rPr>
      </w:pPr>
      <w:r w:rsidRPr="00D573F7">
        <w:rPr>
          <w:rStyle w:val="Siln"/>
          <w:rFonts w:ascii="Arial" w:hAnsi="Arial" w:cs="Arial"/>
          <w:color w:val="000000"/>
          <w:sz w:val="18"/>
          <w:szCs w:val="18"/>
        </w:rPr>
        <w:t>29</w:t>
      </w:r>
    </w:p>
    <w:p w:rsidR="001B1B10" w:rsidRPr="00D573F7" w:rsidRDefault="001B1B10" w:rsidP="001B1B10">
      <w:pPr>
        <w:pStyle w:val="Normlnywebov"/>
        <w:shd w:val="clear" w:color="auto" w:fill="FFFFFF"/>
        <w:spacing w:before="0" w:beforeAutospacing="0" w:after="0" w:afterAutospacing="0" w:line="220" w:lineRule="atLeast"/>
        <w:rPr>
          <w:rFonts w:ascii="Arial" w:hAnsi="Arial" w:cs="Arial"/>
          <w:color w:val="000000"/>
          <w:sz w:val="18"/>
          <w:szCs w:val="18"/>
        </w:rPr>
      </w:pPr>
      <w:r w:rsidRPr="00D573F7">
        <w:rPr>
          <w:noProof/>
          <w:sz w:val="18"/>
          <w:szCs w:val="18"/>
        </w:rPr>
        <w:drawing>
          <wp:inline distT="0" distB="0" distL="0" distR="0" wp14:anchorId="54C33508" wp14:editId="5FD66439">
            <wp:extent cx="3771900" cy="2405796"/>
            <wp:effectExtent l="0" t="0" r="0" b="0"/>
            <wp:docPr id="453" name="Obrázo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7596" t="27022" r="47688" b="22247"/>
                    <a:stretch/>
                  </pic:blipFill>
                  <pic:spPr bwMode="auto">
                    <a:xfrm>
                      <a:off x="0" y="0"/>
                      <a:ext cx="3784139" cy="2413602"/>
                    </a:xfrm>
                    <a:prstGeom prst="rect">
                      <a:avLst/>
                    </a:prstGeom>
                    <a:ln>
                      <a:noFill/>
                    </a:ln>
                    <a:extLst>
                      <a:ext uri="{53640926-AAD7-44D8-BBD7-CCE9431645EC}">
                        <a14:shadowObscured xmlns:a14="http://schemas.microsoft.com/office/drawing/2010/main"/>
                      </a:ext>
                    </a:extLst>
                  </pic:spPr>
                </pic:pic>
              </a:graphicData>
            </a:graphic>
          </wp:inline>
        </w:drawing>
      </w:r>
      <w:r w:rsidRPr="00D573F7">
        <w:rPr>
          <w:rFonts w:ascii="Arial" w:hAnsi="Arial" w:cs="Arial"/>
          <w:color w:val="000000"/>
          <w:sz w:val="18"/>
          <w:szCs w:val="18"/>
        </w:rPr>
        <w:br/>
      </w:r>
      <w:r w:rsidRPr="00D573F7">
        <w:rPr>
          <w:rStyle w:val="Siln"/>
          <w:rFonts w:ascii="Arial" w:hAnsi="Arial" w:cs="Arial"/>
          <w:color w:val="000000"/>
          <w:sz w:val="18"/>
          <w:szCs w:val="18"/>
        </w:rPr>
        <w:t>Refer to the exhibit. Which would be chosen as the router ID of R2?</w:t>
      </w:r>
      <w:r w:rsidRPr="00D573F7">
        <w:rPr>
          <w:rFonts w:ascii="Arial" w:hAnsi="Arial" w:cs="Arial"/>
          <w:color w:val="000000"/>
          <w:sz w:val="18"/>
          <w:szCs w:val="18"/>
        </w:rPr>
        <w:br/>
      </w:r>
      <w:r w:rsidRPr="00D573F7">
        <w:rPr>
          <w:rStyle w:val="Siln"/>
          <w:rFonts w:ascii="Arial" w:hAnsi="Arial" w:cs="Arial"/>
          <w:color w:val="3366FF"/>
          <w:sz w:val="18"/>
          <w:szCs w:val="18"/>
        </w:rPr>
        <w:t>The router ID has to be manually configured.*</w:t>
      </w:r>
      <w:r>
        <w:rPr>
          <w:rStyle w:val="Siln"/>
          <w:rFonts w:ascii="Arial" w:hAnsi="Arial" w:cs="Arial"/>
          <w:color w:val="3366FF"/>
          <w:sz w:val="18"/>
          <w:szCs w:val="18"/>
        </w:rPr>
        <w:br/>
      </w:r>
    </w:p>
    <w:p w:rsidR="001B1B10" w:rsidRPr="00774C28" w:rsidRDefault="001B1B10" w:rsidP="001B1B10">
      <w:pPr>
        <w:pStyle w:val="Normlnywebov"/>
        <w:shd w:val="clear" w:color="auto" w:fill="FFFFFF"/>
        <w:spacing w:before="0" w:beforeAutospacing="0" w:after="0" w:afterAutospacing="0" w:line="220" w:lineRule="atLeast"/>
        <w:rPr>
          <w:rFonts w:ascii="Arial" w:hAnsi="Arial" w:cs="Arial"/>
          <w:b/>
          <w:bCs/>
          <w:color w:val="3366FF"/>
          <w:sz w:val="18"/>
          <w:szCs w:val="18"/>
        </w:rPr>
      </w:pPr>
      <w:r w:rsidRPr="00D573F7">
        <w:rPr>
          <w:rStyle w:val="Siln"/>
          <w:rFonts w:ascii="Arial" w:hAnsi="Arial" w:cs="Arial"/>
          <w:color w:val="000000"/>
          <w:sz w:val="18"/>
          <w:szCs w:val="18"/>
        </w:rPr>
        <w:t>30</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A router with two LAN interfaces, two WAN interfaces, and one configured loopback interface is operating with OSPF as its routing protocol. What does the router OSPF process use to assign the router ID?</w:t>
      </w:r>
      <w:r w:rsidRPr="00D573F7">
        <w:rPr>
          <w:rFonts w:ascii="Arial" w:hAnsi="Arial" w:cs="Arial"/>
          <w:color w:val="000000"/>
          <w:sz w:val="18"/>
          <w:szCs w:val="18"/>
        </w:rPr>
        <w:br/>
      </w:r>
      <w:r w:rsidRPr="00D573F7">
        <w:rPr>
          <w:rStyle w:val="Siln"/>
          <w:rFonts w:ascii="Arial" w:hAnsi="Arial" w:cs="Arial"/>
          <w:color w:val="3366FF"/>
          <w:sz w:val="18"/>
          <w:szCs w:val="18"/>
        </w:rPr>
        <w:t>the loopback interface IP address*</w:t>
      </w:r>
      <w:r>
        <w:rPr>
          <w:rStyle w:val="Siln"/>
          <w:rFonts w:ascii="Arial" w:hAnsi="Arial" w:cs="Arial"/>
          <w:color w:val="3366FF"/>
          <w:sz w:val="18"/>
          <w:szCs w:val="18"/>
        </w:rPr>
        <w:br/>
      </w:r>
    </w:p>
    <w:p w:rsidR="001B1B10" w:rsidRPr="00D573F7" w:rsidRDefault="001B1B10" w:rsidP="001B1B10">
      <w:pPr>
        <w:pStyle w:val="Normlnywebov"/>
        <w:shd w:val="clear" w:color="auto" w:fill="FFFFFF"/>
        <w:spacing w:before="0" w:beforeAutospacing="0" w:after="0" w:afterAutospacing="0" w:line="220" w:lineRule="atLeast"/>
        <w:rPr>
          <w:rFonts w:ascii="Arial" w:hAnsi="Arial" w:cs="Arial"/>
          <w:color w:val="000000"/>
          <w:sz w:val="18"/>
          <w:szCs w:val="18"/>
        </w:rPr>
      </w:pPr>
      <w:r w:rsidRPr="00D573F7">
        <w:rPr>
          <w:rStyle w:val="Siln"/>
          <w:rFonts w:ascii="Arial" w:hAnsi="Arial" w:cs="Arial"/>
          <w:color w:val="000000"/>
          <w:sz w:val="18"/>
          <w:szCs w:val="18"/>
        </w:rPr>
        <w:t>31</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Which two pieces of information are required when creating a standard access control list? (Choose two.)</w:t>
      </w:r>
      <w:r>
        <w:rPr>
          <w:rFonts w:ascii="Arial" w:hAnsi="Arial" w:cs="Arial"/>
          <w:color w:val="000000"/>
          <w:sz w:val="18"/>
          <w:szCs w:val="18"/>
        </w:rPr>
        <w:br/>
      </w:r>
      <w:r w:rsidRPr="00D573F7">
        <w:rPr>
          <w:rStyle w:val="Siln"/>
          <w:rFonts w:ascii="Arial" w:hAnsi="Arial" w:cs="Arial"/>
          <w:color w:val="3366FF"/>
          <w:sz w:val="18"/>
          <w:szCs w:val="18"/>
        </w:rPr>
        <w:t>source address and wildcard mask*</w:t>
      </w:r>
      <w:r w:rsidRPr="00D573F7">
        <w:rPr>
          <w:rFonts w:ascii="Arial" w:hAnsi="Arial" w:cs="Arial"/>
          <w:color w:val="000000"/>
          <w:sz w:val="18"/>
          <w:szCs w:val="18"/>
        </w:rPr>
        <w:br/>
      </w:r>
      <w:r w:rsidRPr="00D573F7">
        <w:rPr>
          <w:rStyle w:val="Siln"/>
          <w:rFonts w:ascii="Arial" w:hAnsi="Arial" w:cs="Arial"/>
          <w:color w:val="3366FF"/>
          <w:sz w:val="18"/>
          <w:szCs w:val="18"/>
        </w:rPr>
        <w:t>access list number between 1 and 99*</w:t>
      </w:r>
      <w:r>
        <w:rPr>
          <w:rStyle w:val="Siln"/>
          <w:rFonts w:ascii="Arial" w:hAnsi="Arial" w:cs="Arial"/>
          <w:color w:val="3366FF"/>
          <w:sz w:val="18"/>
          <w:szCs w:val="18"/>
        </w:rPr>
        <w:br/>
      </w:r>
    </w:p>
    <w:p w:rsidR="001B1B10" w:rsidRPr="00D573F7" w:rsidRDefault="001B1B10" w:rsidP="001B1B10">
      <w:pPr>
        <w:pStyle w:val="Normlnywebov"/>
        <w:shd w:val="clear" w:color="auto" w:fill="FFFFFF"/>
        <w:spacing w:before="0" w:beforeAutospacing="0" w:after="0" w:afterAutospacing="0" w:line="220" w:lineRule="atLeast"/>
        <w:rPr>
          <w:rFonts w:ascii="Arial" w:hAnsi="Arial" w:cs="Arial"/>
          <w:color w:val="000000"/>
          <w:sz w:val="18"/>
          <w:szCs w:val="18"/>
        </w:rPr>
      </w:pPr>
      <w:r w:rsidRPr="00D573F7">
        <w:rPr>
          <w:rStyle w:val="Siln"/>
          <w:rFonts w:ascii="Arial" w:hAnsi="Arial" w:cs="Arial"/>
          <w:color w:val="000000"/>
          <w:sz w:val="18"/>
          <w:szCs w:val="18"/>
        </w:rPr>
        <w:t>32</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What is the effect of the access control list wildcard mask 0.0.0.15? (Choose two.)</w:t>
      </w:r>
      <w:r w:rsidRPr="00D573F7">
        <w:rPr>
          <w:rFonts w:ascii="Arial" w:hAnsi="Arial" w:cs="Arial"/>
          <w:color w:val="000000"/>
          <w:sz w:val="18"/>
          <w:szCs w:val="18"/>
        </w:rPr>
        <w:br/>
      </w:r>
      <w:r w:rsidRPr="00D573F7">
        <w:rPr>
          <w:rStyle w:val="Siln"/>
          <w:rFonts w:ascii="Arial" w:hAnsi="Arial" w:cs="Arial"/>
          <w:color w:val="3366FF"/>
          <w:sz w:val="18"/>
          <w:szCs w:val="18"/>
        </w:rPr>
        <w:t>The first 28 bits of a supplied IP address will be matched.*</w:t>
      </w:r>
      <w:r w:rsidRPr="00D573F7">
        <w:rPr>
          <w:rFonts w:ascii="Arial" w:hAnsi="Arial" w:cs="Arial"/>
          <w:color w:val="000000"/>
          <w:sz w:val="18"/>
          <w:szCs w:val="18"/>
        </w:rPr>
        <w:br/>
      </w:r>
      <w:r w:rsidRPr="00D573F7">
        <w:rPr>
          <w:rStyle w:val="Siln"/>
          <w:rFonts w:ascii="Arial" w:hAnsi="Arial" w:cs="Arial"/>
          <w:color w:val="3366FF"/>
          <w:sz w:val="18"/>
          <w:szCs w:val="18"/>
        </w:rPr>
        <w:t>The last four bits of a supplied IP address will be ignored.*</w:t>
      </w:r>
      <w:r w:rsidRPr="00D573F7">
        <w:rPr>
          <w:rFonts w:ascii="Arial" w:hAnsi="Arial" w:cs="Arial"/>
          <w:color w:val="000000"/>
          <w:sz w:val="18"/>
          <w:szCs w:val="18"/>
        </w:rPr>
        <w:br/>
      </w:r>
      <w:r w:rsidRPr="00D573F7">
        <w:rPr>
          <w:rFonts w:ascii="Arial" w:hAnsi="Arial" w:cs="Arial"/>
          <w:color w:val="000000"/>
          <w:sz w:val="18"/>
          <w:szCs w:val="18"/>
        </w:rPr>
        <w:br/>
      </w:r>
      <w:r w:rsidRPr="00D573F7">
        <w:rPr>
          <w:rStyle w:val="Siln"/>
          <w:rFonts w:ascii="Arial" w:hAnsi="Arial" w:cs="Arial"/>
          <w:color w:val="000000"/>
          <w:sz w:val="18"/>
          <w:szCs w:val="18"/>
        </w:rPr>
        <w:t>33</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A college student is studying for the Cisco CCENT certification and is visualizing extended access lists. Which three keywords could immediately follow the keywords permit or deny as part of an extended access list? (Choose three.)</w:t>
      </w:r>
      <w:r w:rsidRPr="00D573F7">
        <w:rPr>
          <w:rFonts w:ascii="Arial" w:hAnsi="Arial" w:cs="Arial"/>
          <w:color w:val="000000"/>
          <w:sz w:val="18"/>
          <w:szCs w:val="18"/>
        </w:rPr>
        <w:br/>
      </w:r>
      <w:r w:rsidRPr="00D573F7">
        <w:rPr>
          <w:rStyle w:val="Siln"/>
          <w:rFonts w:ascii="Arial" w:hAnsi="Arial" w:cs="Arial"/>
          <w:color w:val="3366FF"/>
          <w:sz w:val="18"/>
          <w:szCs w:val="18"/>
        </w:rPr>
        <w:t>udp*</w:t>
      </w:r>
      <w:r w:rsidRPr="00D573F7">
        <w:rPr>
          <w:rFonts w:ascii="Arial" w:hAnsi="Arial" w:cs="Arial"/>
          <w:color w:val="000000"/>
          <w:sz w:val="18"/>
          <w:szCs w:val="18"/>
        </w:rPr>
        <w:br/>
      </w:r>
      <w:r w:rsidRPr="00D573F7">
        <w:rPr>
          <w:rStyle w:val="Siln"/>
          <w:rFonts w:ascii="Arial" w:hAnsi="Arial" w:cs="Arial"/>
          <w:color w:val="3366FF"/>
          <w:sz w:val="18"/>
          <w:szCs w:val="18"/>
        </w:rPr>
        <w:t>tcp*</w:t>
      </w:r>
      <w:r w:rsidRPr="00D573F7">
        <w:rPr>
          <w:rFonts w:ascii="Arial" w:hAnsi="Arial" w:cs="Arial"/>
          <w:color w:val="000000"/>
          <w:sz w:val="18"/>
          <w:szCs w:val="18"/>
        </w:rPr>
        <w:br/>
      </w:r>
      <w:r w:rsidRPr="00D573F7">
        <w:rPr>
          <w:rStyle w:val="Siln"/>
          <w:rFonts w:ascii="Arial" w:hAnsi="Arial" w:cs="Arial"/>
          <w:color w:val="3366FF"/>
          <w:sz w:val="18"/>
          <w:szCs w:val="18"/>
        </w:rPr>
        <w:t>icmp*</w:t>
      </w:r>
      <w:r>
        <w:rPr>
          <w:rStyle w:val="Siln"/>
          <w:rFonts w:ascii="Arial" w:hAnsi="Arial" w:cs="Arial"/>
          <w:color w:val="3366FF"/>
          <w:sz w:val="18"/>
          <w:szCs w:val="18"/>
        </w:rPr>
        <w:br/>
      </w:r>
    </w:p>
    <w:p w:rsidR="001B1B10" w:rsidRPr="00D573F7" w:rsidRDefault="001B1B10" w:rsidP="001B1B10">
      <w:pPr>
        <w:pStyle w:val="Normlnywebov"/>
        <w:shd w:val="clear" w:color="auto" w:fill="FFFFFF"/>
        <w:spacing w:before="0" w:beforeAutospacing="0" w:after="0" w:afterAutospacing="0" w:line="220" w:lineRule="atLeast"/>
        <w:rPr>
          <w:rFonts w:ascii="Arial" w:hAnsi="Arial" w:cs="Arial"/>
          <w:color w:val="000000"/>
          <w:sz w:val="18"/>
          <w:szCs w:val="18"/>
        </w:rPr>
      </w:pPr>
      <w:r w:rsidRPr="00D573F7">
        <w:rPr>
          <w:rStyle w:val="Siln"/>
          <w:rFonts w:ascii="Arial" w:hAnsi="Arial" w:cs="Arial"/>
          <w:color w:val="000000"/>
          <w:sz w:val="18"/>
          <w:szCs w:val="18"/>
        </w:rPr>
        <w:t>34</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Which two keywords can be used in an access control list to replace a wildcard mask or address and wildcard mask pair? (Choose two.)</w:t>
      </w:r>
      <w:r w:rsidRPr="00D573F7">
        <w:rPr>
          <w:rFonts w:ascii="Arial" w:hAnsi="Arial" w:cs="Arial"/>
          <w:color w:val="000000"/>
          <w:sz w:val="18"/>
          <w:szCs w:val="18"/>
        </w:rPr>
        <w:br/>
      </w:r>
      <w:r w:rsidRPr="00D573F7">
        <w:rPr>
          <w:rStyle w:val="Siln"/>
          <w:rFonts w:ascii="Arial" w:hAnsi="Arial" w:cs="Arial"/>
          <w:color w:val="3366FF"/>
          <w:sz w:val="18"/>
          <w:szCs w:val="18"/>
        </w:rPr>
        <w:t>any*</w:t>
      </w:r>
      <w:r w:rsidRPr="00D573F7">
        <w:rPr>
          <w:rFonts w:ascii="Arial" w:hAnsi="Arial" w:cs="Arial"/>
          <w:color w:val="000000"/>
          <w:sz w:val="18"/>
          <w:szCs w:val="18"/>
        </w:rPr>
        <w:br/>
      </w:r>
      <w:r w:rsidRPr="00D573F7">
        <w:rPr>
          <w:rStyle w:val="Siln"/>
          <w:rFonts w:ascii="Arial" w:hAnsi="Arial" w:cs="Arial"/>
          <w:color w:val="3366FF"/>
          <w:sz w:val="18"/>
          <w:szCs w:val="18"/>
        </w:rPr>
        <w:t>host*</w:t>
      </w:r>
    </w:p>
    <w:p w:rsidR="001B1B10" w:rsidRPr="00D573F7" w:rsidRDefault="001B1B10" w:rsidP="001B1B10">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noProof/>
          <w:sz w:val="18"/>
          <w:szCs w:val="18"/>
        </w:rPr>
        <w:drawing>
          <wp:anchor distT="0" distB="0" distL="114300" distR="114300" simplePos="0" relativeHeight="251712512" behindDoc="1" locked="0" layoutInCell="1" allowOverlap="1" wp14:anchorId="3ECFC343" wp14:editId="4382B20A">
            <wp:simplePos x="0" y="0"/>
            <wp:positionH relativeFrom="column">
              <wp:posOffset>247650</wp:posOffset>
            </wp:positionH>
            <wp:positionV relativeFrom="paragraph">
              <wp:posOffset>168910</wp:posOffset>
            </wp:positionV>
            <wp:extent cx="5758236" cy="1533525"/>
            <wp:effectExtent l="0" t="0" r="0" b="0"/>
            <wp:wrapTight wrapText="bothSides">
              <wp:wrapPolygon edited="0">
                <wp:start x="0" y="0"/>
                <wp:lineTo x="0" y="21198"/>
                <wp:lineTo x="21509" y="21198"/>
                <wp:lineTo x="21509" y="0"/>
                <wp:lineTo x="0" y="0"/>
              </wp:wrapPolygon>
            </wp:wrapTight>
            <wp:docPr id="454" name="Obrázo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l="7596" t="39514" r="37512" b="34483"/>
                    <a:stretch/>
                  </pic:blipFill>
                  <pic:spPr bwMode="auto">
                    <a:xfrm>
                      <a:off x="0" y="0"/>
                      <a:ext cx="5758236" cy="1533525"/>
                    </a:xfrm>
                    <a:prstGeom prst="rect">
                      <a:avLst/>
                    </a:prstGeom>
                    <a:ln>
                      <a:noFill/>
                    </a:ln>
                    <a:extLst>
                      <a:ext uri="{53640926-AAD7-44D8-BBD7-CCE9431645EC}">
                        <a14:shadowObscured xmlns:a14="http://schemas.microsoft.com/office/drawing/2010/main"/>
                      </a:ext>
                    </a:extLst>
                  </pic:spPr>
                </pic:pic>
              </a:graphicData>
            </a:graphic>
          </wp:anchor>
        </w:drawing>
      </w:r>
      <w:r w:rsidRPr="00D573F7">
        <w:rPr>
          <w:rStyle w:val="Siln"/>
          <w:rFonts w:ascii="Arial" w:hAnsi="Arial" w:cs="Arial"/>
          <w:color w:val="000000"/>
          <w:sz w:val="18"/>
          <w:szCs w:val="18"/>
        </w:rPr>
        <w:t>35</w:t>
      </w:r>
    </w:p>
    <w:p w:rsidR="001B1B10" w:rsidRPr="00D573F7" w:rsidRDefault="001B1B10" w:rsidP="001B1B10">
      <w:pPr>
        <w:pStyle w:val="Normlnywebov"/>
        <w:shd w:val="clear" w:color="auto" w:fill="FFFFFF"/>
        <w:spacing w:before="0" w:beforeAutospacing="0" w:after="240" w:afterAutospacing="0" w:line="338" w:lineRule="atLeast"/>
        <w:rPr>
          <w:rFonts w:ascii="Arial" w:hAnsi="Arial" w:cs="Arial"/>
          <w:color w:val="000000"/>
          <w:sz w:val="18"/>
          <w:szCs w:val="18"/>
        </w:rPr>
      </w:pPr>
    </w:p>
    <w:p w:rsidR="001B1B10" w:rsidRDefault="001B1B10" w:rsidP="001B1B10">
      <w:pPr>
        <w:pStyle w:val="Normlnywebov"/>
        <w:shd w:val="clear" w:color="auto" w:fill="FFFFFF"/>
        <w:spacing w:before="0" w:beforeAutospacing="0" w:after="240" w:afterAutospacing="0" w:line="338" w:lineRule="atLeast"/>
        <w:rPr>
          <w:rStyle w:val="Siln"/>
          <w:rFonts w:ascii="Arial" w:hAnsi="Arial" w:cs="Arial"/>
          <w:color w:val="000000"/>
          <w:sz w:val="18"/>
          <w:szCs w:val="18"/>
        </w:rPr>
      </w:pPr>
      <w:r>
        <w:rPr>
          <w:rStyle w:val="Siln"/>
          <w:rFonts w:ascii="Arial" w:hAnsi="Arial" w:cs="Arial"/>
          <w:color w:val="000000"/>
          <w:sz w:val="18"/>
          <w:szCs w:val="18"/>
        </w:rPr>
        <w:br/>
      </w:r>
    </w:p>
    <w:p w:rsidR="001B1B10" w:rsidRDefault="001B1B10" w:rsidP="001B1B10">
      <w:pPr>
        <w:pStyle w:val="Normlnywebov"/>
        <w:shd w:val="clear" w:color="auto" w:fill="FFFFFF"/>
        <w:spacing w:before="0" w:beforeAutospacing="0" w:after="240" w:afterAutospacing="0" w:line="338" w:lineRule="atLeast"/>
        <w:rPr>
          <w:rStyle w:val="Siln"/>
          <w:rFonts w:ascii="Arial" w:hAnsi="Arial" w:cs="Arial"/>
          <w:color w:val="000000"/>
          <w:sz w:val="18"/>
          <w:szCs w:val="18"/>
        </w:rPr>
      </w:pPr>
    </w:p>
    <w:p w:rsidR="001B1B10" w:rsidRDefault="001B1B10" w:rsidP="001B1B10">
      <w:pPr>
        <w:pStyle w:val="Normlnywebov"/>
        <w:shd w:val="clear" w:color="auto" w:fill="FFFFFF"/>
        <w:spacing w:before="0" w:beforeAutospacing="0" w:after="240" w:afterAutospacing="0" w:line="338" w:lineRule="atLeast"/>
        <w:rPr>
          <w:rStyle w:val="Siln"/>
          <w:rFonts w:ascii="Arial" w:hAnsi="Arial" w:cs="Arial"/>
          <w:color w:val="000000"/>
          <w:sz w:val="18"/>
          <w:szCs w:val="18"/>
        </w:rPr>
      </w:pPr>
    </w:p>
    <w:p w:rsidR="001B1B10" w:rsidRPr="00D573F7" w:rsidRDefault="001B1B10" w:rsidP="001B1B10">
      <w:pPr>
        <w:pStyle w:val="Normlnywebov"/>
        <w:shd w:val="clear" w:color="auto" w:fill="FFFFFF"/>
        <w:spacing w:before="0" w:beforeAutospacing="0" w:after="0" w:afterAutospacing="0" w:line="220" w:lineRule="atLeast"/>
        <w:rPr>
          <w:rFonts w:ascii="Arial" w:hAnsi="Arial" w:cs="Arial"/>
          <w:color w:val="000000"/>
          <w:sz w:val="18"/>
          <w:szCs w:val="18"/>
        </w:rPr>
      </w:pPr>
      <w:r w:rsidRPr="00D573F7">
        <w:rPr>
          <w:rStyle w:val="Siln"/>
          <w:rFonts w:ascii="Arial" w:hAnsi="Arial" w:cs="Arial"/>
          <w:color w:val="000000"/>
          <w:sz w:val="18"/>
          <w:szCs w:val="18"/>
        </w:rPr>
        <w:t>Place the options in the following order:</w:t>
      </w:r>
      <w:r w:rsidRPr="00D573F7">
        <w:rPr>
          <w:rStyle w:val="apple-converted-space"/>
          <w:rFonts w:ascii="Arial" w:hAnsi="Arial" w:cs="Arial"/>
          <w:b/>
          <w:bCs/>
          <w:color w:val="000000"/>
          <w:sz w:val="18"/>
          <w:szCs w:val="18"/>
        </w:rPr>
        <w:t> </w:t>
      </w:r>
      <w:r w:rsidRPr="00D573F7">
        <w:rPr>
          <w:rFonts w:ascii="Arial" w:hAnsi="Arial" w:cs="Arial"/>
          <w:color w:val="000000"/>
          <w:sz w:val="18"/>
          <w:szCs w:val="18"/>
        </w:rPr>
        <w:br/>
      </w:r>
      <w:r w:rsidRPr="00D573F7">
        <w:rPr>
          <w:rStyle w:val="Siln"/>
          <w:rFonts w:ascii="Arial" w:hAnsi="Arial" w:cs="Arial"/>
          <w:color w:val="3366FF"/>
          <w:sz w:val="18"/>
          <w:szCs w:val="18"/>
        </w:rPr>
        <w:t>Step 3</w:t>
      </w:r>
      <w:r w:rsidRPr="00D573F7">
        <w:rPr>
          <w:rStyle w:val="apple-converted-space"/>
          <w:rFonts w:ascii="Arial" w:hAnsi="Arial" w:cs="Arial"/>
          <w:b/>
          <w:bCs/>
          <w:color w:val="000000"/>
          <w:sz w:val="18"/>
          <w:szCs w:val="18"/>
        </w:rPr>
        <w:t> </w:t>
      </w:r>
      <w:r w:rsidRPr="00D573F7">
        <w:rPr>
          <w:rFonts w:ascii="Arial" w:hAnsi="Arial" w:cs="Arial"/>
          <w:color w:val="000000"/>
          <w:sz w:val="18"/>
          <w:szCs w:val="18"/>
        </w:rPr>
        <w:br/>
      </w:r>
      <w:r w:rsidRPr="00D573F7">
        <w:rPr>
          <w:rStyle w:val="Siln"/>
          <w:rFonts w:ascii="Arial" w:hAnsi="Arial" w:cs="Arial"/>
          <w:color w:val="000000"/>
          <w:sz w:val="18"/>
          <w:szCs w:val="18"/>
        </w:rPr>
        <w:t>– target left blank –</w:t>
      </w:r>
      <w:r w:rsidRPr="00D573F7">
        <w:rPr>
          <w:rStyle w:val="apple-converted-space"/>
          <w:rFonts w:ascii="Arial" w:hAnsi="Arial" w:cs="Arial"/>
          <w:b/>
          <w:bCs/>
          <w:color w:val="000000"/>
          <w:sz w:val="18"/>
          <w:szCs w:val="18"/>
        </w:rPr>
        <w:t> </w:t>
      </w:r>
      <w:r w:rsidRPr="00D573F7">
        <w:rPr>
          <w:rFonts w:ascii="Arial" w:hAnsi="Arial" w:cs="Arial"/>
          <w:color w:val="000000"/>
          <w:sz w:val="18"/>
          <w:szCs w:val="18"/>
        </w:rPr>
        <w:br/>
      </w:r>
      <w:r w:rsidRPr="00D573F7">
        <w:rPr>
          <w:rStyle w:val="Siln"/>
          <w:rFonts w:ascii="Arial" w:hAnsi="Arial" w:cs="Arial"/>
          <w:color w:val="3366FF"/>
          <w:sz w:val="18"/>
          <w:szCs w:val="18"/>
        </w:rPr>
        <w:t>Step 4</w:t>
      </w:r>
      <w:r w:rsidRPr="00D573F7">
        <w:rPr>
          <w:rStyle w:val="apple-converted-space"/>
          <w:rFonts w:ascii="Arial" w:hAnsi="Arial" w:cs="Arial"/>
          <w:b/>
          <w:bCs/>
          <w:color w:val="3366FF"/>
          <w:sz w:val="18"/>
          <w:szCs w:val="18"/>
        </w:rPr>
        <w:t> </w:t>
      </w:r>
      <w:r w:rsidRPr="00D573F7">
        <w:rPr>
          <w:rFonts w:ascii="Arial" w:hAnsi="Arial" w:cs="Arial"/>
          <w:color w:val="000000"/>
          <w:sz w:val="18"/>
          <w:szCs w:val="18"/>
        </w:rPr>
        <w:br/>
      </w:r>
      <w:r w:rsidRPr="00D573F7">
        <w:rPr>
          <w:rStyle w:val="Siln"/>
          <w:rFonts w:ascii="Arial" w:hAnsi="Arial" w:cs="Arial"/>
          <w:color w:val="3366FF"/>
          <w:sz w:val="18"/>
          <w:szCs w:val="18"/>
        </w:rPr>
        <w:t>Step 2</w:t>
      </w:r>
      <w:r w:rsidRPr="00D573F7">
        <w:rPr>
          <w:rStyle w:val="apple-converted-space"/>
          <w:rFonts w:ascii="Arial" w:hAnsi="Arial" w:cs="Arial"/>
          <w:b/>
          <w:bCs/>
          <w:color w:val="3366FF"/>
          <w:sz w:val="18"/>
          <w:szCs w:val="18"/>
        </w:rPr>
        <w:t> </w:t>
      </w:r>
      <w:r w:rsidRPr="00D573F7">
        <w:rPr>
          <w:rFonts w:ascii="Arial" w:hAnsi="Arial" w:cs="Arial"/>
          <w:color w:val="000000"/>
          <w:sz w:val="18"/>
          <w:szCs w:val="18"/>
        </w:rPr>
        <w:br/>
      </w:r>
      <w:r w:rsidRPr="00D573F7">
        <w:rPr>
          <w:rStyle w:val="Siln"/>
          <w:rFonts w:ascii="Arial" w:hAnsi="Arial" w:cs="Arial"/>
          <w:color w:val="3366FF"/>
          <w:sz w:val="18"/>
          <w:szCs w:val="18"/>
        </w:rPr>
        <w:t>Step 1</w:t>
      </w:r>
    </w:p>
    <w:p w:rsidR="001B1B10" w:rsidRPr="00D573F7" w:rsidRDefault="001B1B10" w:rsidP="001B1B10">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rStyle w:val="Siln"/>
          <w:rFonts w:ascii="Arial" w:hAnsi="Arial" w:cs="Arial"/>
          <w:color w:val="000000"/>
          <w:sz w:val="18"/>
          <w:szCs w:val="18"/>
        </w:rPr>
        <w:t>36</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Fill in the blank. Do not use abbreviations.</w:t>
      </w:r>
      <w:r w:rsidRPr="00D573F7">
        <w:rPr>
          <w:rFonts w:ascii="Arial" w:hAnsi="Arial" w:cs="Arial"/>
          <w:color w:val="000000"/>
          <w:sz w:val="18"/>
          <w:szCs w:val="18"/>
        </w:rPr>
        <w:br/>
        <w:t>The “</w:t>
      </w:r>
      <w:r w:rsidRPr="00D573F7">
        <w:rPr>
          <w:rStyle w:val="Siln"/>
          <w:rFonts w:ascii="Arial" w:hAnsi="Arial" w:cs="Arial"/>
          <w:color w:val="3366FF"/>
          <w:sz w:val="18"/>
          <w:szCs w:val="18"/>
        </w:rPr>
        <w:t>duplex full</w:t>
      </w:r>
      <w:r w:rsidRPr="00D573F7">
        <w:rPr>
          <w:rFonts w:ascii="Arial" w:hAnsi="Arial" w:cs="Arial"/>
          <w:color w:val="000000"/>
          <w:sz w:val="18"/>
          <w:szCs w:val="18"/>
        </w:rPr>
        <w:t>” command configures a switch port to operate in the full-duplex mode.</w:t>
      </w:r>
    </w:p>
    <w:p w:rsidR="001B1B10" w:rsidRPr="00D573F7" w:rsidRDefault="001B1B10" w:rsidP="001B1B10">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rStyle w:val="Siln"/>
          <w:rFonts w:ascii="Arial" w:hAnsi="Arial" w:cs="Arial"/>
          <w:color w:val="000000"/>
          <w:sz w:val="18"/>
          <w:szCs w:val="18"/>
        </w:rPr>
        <w:t>37</w:t>
      </w:r>
    </w:p>
    <w:p w:rsidR="001B1B10" w:rsidRPr="00D573F7" w:rsidRDefault="001B1B10" w:rsidP="001B1B10">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noProof/>
          <w:sz w:val="18"/>
          <w:szCs w:val="18"/>
        </w:rPr>
        <w:drawing>
          <wp:inline distT="0" distB="0" distL="0" distR="0" wp14:anchorId="07F4F52A" wp14:editId="5B6E0354">
            <wp:extent cx="4000500" cy="2376535"/>
            <wp:effectExtent l="0" t="0" r="0" b="0"/>
            <wp:docPr id="455" name="Obrázok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7596" t="24218" r="48978" b="29894"/>
                    <a:stretch/>
                  </pic:blipFill>
                  <pic:spPr bwMode="auto">
                    <a:xfrm>
                      <a:off x="0" y="0"/>
                      <a:ext cx="4005684" cy="2379614"/>
                    </a:xfrm>
                    <a:prstGeom prst="rect">
                      <a:avLst/>
                    </a:prstGeom>
                    <a:ln>
                      <a:noFill/>
                    </a:ln>
                    <a:extLst>
                      <a:ext uri="{53640926-AAD7-44D8-BBD7-CCE9431645EC}">
                        <a14:shadowObscured xmlns:a14="http://schemas.microsoft.com/office/drawing/2010/main"/>
                      </a:ext>
                    </a:extLst>
                  </pic:spPr>
                </pic:pic>
              </a:graphicData>
            </a:graphic>
          </wp:inline>
        </w:drawing>
      </w:r>
      <w:r w:rsidRPr="00D573F7">
        <w:rPr>
          <w:rFonts w:ascii="Arial" w:hAnsi="Arial" w:cs="Arial"/>
          <w:color w:val="000000"/>
          <w:sz w:val="18"/>
          <w:szCs w:val="18"/>
        </w:rPr>
        <w:br/>
      </w:r>
      <w:r w:rsidRPr="00D573F7">
        <w:rPr>
          <w:rStyle w:val="Siln"/>
          <w:rFonts w:ascii="Arial" w:hAnsi="Arial" w:cs="Arial"/>
          <w:color w:val="000000"/>
          <w:sz w:val="18"/>
          <w:szCs w:val="18"/>
        </w:rPr>
        <w:t>Refer to the exhibit. R1 and R2 are OSPFv3 neighbors. Which address would R1 use as the next hop for packets that are destined for the Internet?</w:t>
      </w:r>
      <w:r w:rsidRPr="00D573F7">
        <w:rPr>
          <w:rFonts w:ascii="Arial" w:hAnsi="Arial" w:cs="Arial"/>
          <w:color w:val="000000"/>
          <w:sz w:val="18"/>
          <w:szCs w:val="18"/>
        </w:rPr>
        <w:br/>
      </w:r>
      <w:r w:rsidRPr="00D573F7">
        <w:rPr>
          <w:rStyle w:val="Siln"/>
          <w:rFonts w:ascii="Arial" w:hAnsi="Arial" w:cs="Arial"/>
          <w:color w:val="3366FF"/>
          <w:sz w:val="18"/>
          <w:szCs w:val="18"/>
        </w:rPr>
        <w:t>FE80::21E:BEFF:FEF4:5538*</w:t>
      </w:r>
    </w:p>
    <w:p w:rsidR="001B1B10" w:rsidRPr="00D573F7" w:rsidRDefault="001B1B10" w:rsidP="001B1B10">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rStyle w:val="Siln"/>
          <w:rFonts w:ascii="Arial" w:hAnsi="Arial" w:cs="Arial"/>
          <w:color w:val="000000"/>
          <w:sz w:val="18"/>
          <w:szCs w:val="18"/>
        </w:rPr>
        <w:t>38</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In a routing table which route can never be an ultimate route?</w:t>
      </w:r>
      <w:r w:rsidRPr="00D573F7">
        <w:rPr>
          <w:rFonts w:ascii="Arial" w:hAnsi="Arial" w:cs="Arial"/>
          <w:color w:val="000000"/>
          <w:sz w:val="18"/>
          <w:szCs w:val="18"/>
        </w:rPr>
        <w:br/>
      </w:r>
      <w:r w:rsidRPr="00D573F7">
        <w:rPr>
          <w:rStyle w:val="Siln"/>
          <w:rFonts w:ascii="Arial" w:hAnsi="Arial" w:cs="Arial"/>
          <w:color w:val="3366FF"/>
          <w:sz w:val="18"/>
          <w:szCs w:val="18"/>
        </w:rPr>
        <w:t>parent route*</w:t>
      </w:r>
    </w:p>
    <w:p w:rsidR="001B1B10" w:rsidRPr="00D573F7" w:rsidRDefault="001B1B10" w:rsidP="001B1B10">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rStyle w:val="Siln"/>
          <w:rFonts w:ascii="Arial" w:hAnsi="Arial" w:cs="Arial"/>
          <w:color w:val="000000"/>
          <w:sz w:val="18"/>
          <w:szCs w:val="18"/>
        </w:rPr>
        <w:t>39</w:t>
      </w:r>
    </w:p>
    <w:p w:rsidR="001B1B10" w:rsidRPr="00D573F7" w:rsidRDefault="001B1B10" w:rsidP="001B1B10">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noProof/>
          <w:sz w:val="18"/>
          <w:szCs w:val="18"/>
        </w:rPr>
        <w:drawing>
          <wp:inline distT="0" distB="0" distL="0" distR="0" wp14:anchorId="26829AC3" wp14:editId="7B77FE3B">
            <wp:extent cx="5201575" cy="1504950"/>
            <wp:effectExtent l="0" t="0" r="0" b="0"/>
            <wp:docPr id="456" name="Obrázo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7883" t="26768" r="41095" b="46975"/>
                    <a:stretch/>
                  </pic:blipFill>
                  <pic:spPr bwMode="auto">
                    <a:xfrm>
                      <a:off x="0" y="0"/>
                      <a:ext cx="5208402" cy="1506925"/>
                    </a:xfrm>
                    <a:prstGeom prst="rect">
                      <a:avLst/>
                    </a:prstGeom>
                    <a:ln>
                      <a:noFill/>
                    </a:ln>
                    <a:extLst>
                      <a:ext uri="{53640926-AAD7-44D8-BBD7-CCE9431645EC}">
                        <a14:shadowObscured xmlns:a14="http://schemas.microsoft.com/office/drawing/2010/main"/>
                      </a:ext>
                    </a:extLst>
                  </pic:spPr>
                </pic:pic>
              </a:graphicData>
            </a:graphic>
          </wp:inline>
        </w:drawing>
      </w:r>
      <w:r w:rsidRPr="00D573F7">
        <w:rPr>
          <w:rFonts w:ascii="Arial" w:hAnsi="Arial" w:cs="Arial"/>
          <w:color w:val="000000"/>
          <w:sz w:val="18"/>
          <w:szCs w:val="18"/>
        </w:rPr>
        <w:br/>
      </w:r>
      <w:r w:rsidRPr="00D573F7">
        <w:rPr>
          <w:rStyle w:val="Siln"/>
          <w:rFonts w:ascii="Arial" w:hAnsi="Arial" w:cs="Arial"/>
          <w:color w:val="000000"/>
          <w:sz w:val="18"/>
          <w:szCs w:val="18"/>
        </w:rPr>
        <w:t>Refer to the exhibit. Host A has sent a packet to host B. What will be the source MAC and IP addresses on the packet when it arrives at host B?</w:t>
      </w:r>
      <w:r w:rsidRPr="00D573F7">
        <w:rPr>
          <w:rFonts w:ascii="Arial" w:hAnsi="Arial" w:cs="Arial"/>
          <w:color w:val="000000"/>
          <w:sz w:val="18"/>
          <w:szCs w:val="18"/>
        </w:rPr>
        <w:br/>
      </w:r>
      <w:r w:rsidRPr="00D573F7">
        <w:rPr>
          <w:rStyle w:val="Siln"/>
          <w:rFonts w:ascii="Arial" w:hAnsi="Arial" w:cs="Arial"/>
          <w:color w:val="3366FF"/>
          <w:sz w:val="18"/>
          <w:szCs w:val="18"/>
        </w:rPr>
        <w:t>Source MAC: 00E0.FE91.7799</w:t>
      </w:r>
      <w:r w:rsidRPr="00D573F7">
        <w:rPr>
          <w:rFonts w:ascii="Arial" w:hAnsi="Arial" w:cs="Arial"/>
          <w:color w:val="000000"/>
          <w:sz w:val="18"/>
          <w:szCs w:val="18"/>
        </w:rPr>
        <w:br/>
      </w:r>
      <w:r w:rsidRPr="00D573F7">
        <w:rPr>
          <w:rStyle w:val="Siln"/>
          <w:rFonts w:ascii="Arial" w:hAnsi="Arial" w:cs="Arial"/>
          <w:color w:val="3366FF"/>
          <w:sz w:val="18"/>
          <w:szCs w:val="18"/>
        </w:rPr>
        <w:t>Source IP: 10.1.1.10*</w:t>
      </w:r>
    </w:p>
    <w:p w:rsidR="001B1B10" w:rsidRPr="00D573F7" w:rsidRDefault="001B1B10" w:rsidP="001B1B10">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rStyle w:val="Siln"/>
          <w:rFonts w:ascii="Arial" w:hAnsi="Arial" w:cs="Arial"/>
          <w:color w:val="000000"/>
          <w:sz w:val="18"/>
          <w:szCs w:val="18"/>
        </w:rPr>
        <w:t>40</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What is the effect of entering the network 192.168.10.1 0.0.0.0 area 0 command in router configuration mode?</w:t>
      </w:r>
      <w:r w:rsidRPr="00D573F7">
        <w:rPr>
          <w:rFonts w:ascii="Arial" w:hAnsi="Arial" w:cs="Arial"/>
          <w:color w:val="000000"/>
          <w:sz w:val="18"/>
          <w:szCs w:val="18"/>
        </w:rPr>
        <w:br/>
      </w:r>
      <w:r w:rsidRPr="00D573F7">
        <w:rPr>
          <w:rStyle w:val="Siln"/>
          <w:rFonts w:ascii="Arial" w:hAnsi="Arial" w:cs="Arial"/>
          <w:color w:val="3366FF"/>
          <w:sz w:val="18"/>
          <w:szCs w:val="18"/>
        </w:rPr>
        <w:t>OSPF advertisements will include the network on the interface with the IPv4 address 192.168.10.1.*</w:t>
      </w:r>
    </w:p>
    <w:p w:rsidR="001B1B10" w:rsidRPr="00D573F7" w:rsidRDefault="001B1B10" w:rsidP="001B1B10">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rStyle w:val="Siln"/>
          <w:rFonts w:ascii="Arial" w:hAnsi="Arial" w:cs="Arial"/>
          <w:color w:val="000000"/>
          <w:sz w:val="18"/>
          <w:szCs w:val="18"/>
        </w:rPr>
        <w:t>41</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An administrator is trying to remove configurations from a switch. After using the command erase startup-config and reloading the switch, the administrator finds that VLANs 10 and 100 still exist on the switch. Why were these VLANs not removed?</w:t>
      </w:r>
      <w:r w:rsidRPr="00D573F7">
        <w:rPr>
          <w:rFonts w:ascii="Arial" w:hAnsi="Arial" w:cs="Arial"/>
          <w:color w:val="000000"/>
          <w:sz w:val="18"/>
          <w:szCs w:val="18"/>
        </w:rPr>
        <w:br/>
      </w:r>
      <w:r w:rsidRPr="00D573F7">
        <w:rPr>
          <w:rStyle w:val="Siln"/>
          <w:rFonts w:ascii="Arial" w:hAnsi="Arial" w:cs="Arial"/>
          <w:color w:val="3366FF"/>
          <w:sz w:val="18"/>
          <w:szCs w:val="18"/>
        </w:rPr>
        <w:t>Because these VLANs are stored in a file that is called vlan.dat that is located in flash memory, this file must be manually deleted.*</w:t>
      </w:r>
    </w:p>
    <w:p w:rsidR="001B1B10" w:rsidRPr="00D573F7" w:rsidRDefault="001B1B10" w:rsidP="001B1B10">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rStyle w:val="Siln"/>
          <w:rFonts w:ascii="Arial" w:hAnsi="Arial" w:cs="Arial"/>
          <w:color w:val="000000"/>
          <w:sz w:val="18"/>
          <w:szCs w:val="18"/>
        </w:rPr>
        <w:t>42</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What is a disadvantage when both sides of a communication use PAT?</w:t>
      </w:r>
      <w:r w:rsidRPr="00D573F7">
        <w:rPr>
          <w:rFonts w:ascii="Arial" w:hAnsi="Arial" w:cs="Arial"/>
          <w:color w:val="000000"/>
          <w:sz w:val="18"/>
          <w:szCs w:val="18"/>
        </w:rPr>
        <w:br/>
      </w:r>
      <w:r w:rsidRPr="00D573F7">
        <w:rPr>
          <w:rStyle w:val="Siln"/>
          <w:rFonts w:ascii="Arial" w:hAnsi="Arial" w:cs="Arial"/>
          <w:color w:val="3366FF"/>
          <w:sz w:val="18"/>
          <w:szCs w:val="18"/>
        </w:rPr>
        <w:t>End-to-end IPv4 traceability is lost.*</w:t>
      </w:r>
    </w:p>
    <w:p w:rsidR="001B1B10" w:rsidRPr="00D573F7" w:rsidRDefault="001B1B10" w:rsidP="001B1B10">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rStyle w:val="Siln"/>
          <w:rFonts w:ascii="Arial" w:hAnsi="Arial" w:cs="Arial"/>
          <w:color w:val="000000"/>
          <w:sz w:val="18"/>
          <w:szCs w:val="18"/>
        </w:rPr>
        <w:t>43</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What is associated with link-state routing protocols?</w:t>
      </w:r>
      <w:r w:rsidRPr="00D573F7">
        <w:rPr>
          <w:rFonts w:ascii="Arial" w:hAnsi="Arial" w:cs="Arial"/>
          <w:color w:val="000000"/>
          <w:sz w:val="18"/>
          <w:szCs w:val="18"/>
        </w:rPr>
        <w:br/>
      </w:r>
      <w:r w:rsidRPr="00D573F7">
        <w:rPr>
          <w:rStyle w:val="Siln"/>
          <w:rFonts w:ascii="Arial" w:hAnsi="Arial" w:cs="Arial"/>
          <w:color w:val="3366FF"/>
          <w:sz w:val="18"/>
          <w:szCs w:val="18"/>
        </w:rPr>
        <w:t>shortest-path first calculations*</w:t>
      </w:r>
    </w:p>
    <w:p w:rsidR="001B1B10" w:rsidRPr="00D573F7" w:rsidRDefault="001B1B10" w:rsidP="001B1B10">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rStyle w:val="Siln"/>
          <w:rFonts w:ascii="Arial" w:hAnsi="Arial" w:cs="Arial"/>
          <w:color w:val="000000"/>
          <w:sz w:val="18"/>
          <w:szCs w:val="18"/>
        </w:rPr>
        <w:t>44</w:t>
      </w:r>
    </w:p>
    <w:p w:rsidR="001B1B10" w:rsidRPr="00D573F7" w:rsidRDefault="001B1B10" w:rsidP="001B1B10">
      <w:pPr>
        <w:pStyle w:val="Normlnywebov"/>
        <w:shd w:val="clear" w:color="auto" w:fill="FFFFFF"/>
        <w:spacing w:before="0" w:beforeAutospacing="0" w:after="240" w:afterAutospacing="0" w:line="338" w:lineRule="atLeast"/>
        <w:rPr>
          <w:rFonts w:ascii="Arial" w:hAnsi="Arial" w:cs="Arial"/>
          <w:b/>
          <w:bCs/>
          <w:color w:val="3366FF"/>
          <w:sz w:val="18"/>
          <w:szCs w:val="18"/>
        </w:rPr>
      </w:pPr>
      <w:r w:rsidRPr="00D573F7">
        <w:rPr>
          <w:noProof/>
          <w:sz w:val="18"/>
          <w:szCs w:val="18"/>
        </w:rPr>
        <w:drawing>
          <wp:inline distT="0" distB="0" distL="0" distR="0" wp14:anchorId="45612401" wp14:editId="3AAF1CE5">
            <wp:extent cx="4329600" cy="2543175"/>
            <wp:effectExtent l="0" t="0" r="0" b="0"/>
            <wp:docPr id="457" name="Obrázo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7739" t="21924" r="42242" b="25816"/>
                    <a:stretch/>
                  </pic:blipFill>
                  <pic:spPr bwMode="auto">
                    <a:xfrm>
                      <a:off x="0" y="0"/>
                      <a:ext cx="4333751" cy="2545613"/>
                    </a:xfrm>
                    <a:prstGeom prst="rect">
                      <a:avLst/>
                    </a:prstGeom>
                    <a:ln>
                      <a:noFill/>
                    </a:ln>
                    <a:extLst>
                      <a:ext uri="{53640926-AAD7-44D8-BBD7-CCE9431645EC}">
                        <a14:shadowObscured xmlns:a14="http://schemas.microsoft.com/office/drawing/2010/main"/>
                      </a:ext>
                    </a:extLst>
                  </pic:spPr>
                </pic:pic>
              </a:graphicData>
            </a:graphic>
          </wp:inline>
        </w:drawing>
      </w:r>
      <w:r w:rsidRPr="00D573F7">
        <w:rPr>
          <w:rFonts w:ascii="Arial" w:hAnsi="Arial" w:cs="Arial"/>
          <w:color w:val="000000"/>
          <w:sz w:val="18"/>
          <w:szCs w:val="18"/>
        </w:rPr>
        <w:br/>
      </w:r>
      <w:r w:rsidRPr="00D573F7">
        <w:rPr>
          <w:rStyle w:val="Siln"/>
          <w:rFonts w:ascii="Arial" w:hAnsi="Arial" w:cs="Arial"/>
          <w:color w:val="000000"/>
          <w:sz w:val="18"/>
          <w:szCs w:val="18"/>
        </w:rPr>
        <w:t>Refer to the exhibit. A PC at address 10.1.1.45 is unable to access the Internet. What is the most likely cause of the problem?</w:t>
      </w:r>
      <w:r w:rsidRPr="00D573F7">
        <w:rPr>
          <w:rFonts w:ascii="Arial" w:hAnsi="Arial" w:cs="Arial"/>
          <w:color w:val="000000"/>
          <w:sz w:val="18"/>
          <w:szCs w:val="18"/>
        </w:rPr>
        <w:br/>
      </w:r>
      <w:r w:rsidRPr="00D573F7">
        <w:rPr>
          <w:rStyle w:val="Siln"/>
          <w:rFonts w:ascii="Arial" w:hAnsi="Arial" w:cs="Arial"/>
          <w:color w:val="3366FF"/>
          <w:sz w:val="18"/>
          <w:szCs w:val="18"/>
        </w:rPr>
        <w:t>The NAT pool has been exhausted.*</w:t>
      </w:r>
      <w:r w:rsidRPr="00D573F7">
        <w:rPr>
          <w:rStyle w:val="Siln"/>
          <w:rFonts w:ascii="Arial" w:hAnsi="Arial" w:cs="Arial"/>
          <w:color w:val="3366FF"/>
          <w:sz w:val="18"/>
          <w:szCs w:val="18"/>
        </w:rPr>
        <w:br/>
      </w:r>
      <w:r w:rsidRPr="00D573F7">
        <w:rPr>
          <w:rFonts w:ascii="Arial" w:hAnsi="Arial" w:cs="Arial"/>
          <w:color w:val="000000"/>
          <w:sz w:val="18"/>
          <w:szCs w:val="18"/>
        </w:rPr>
        <w:br/>
      </w:r>
      <w:r w:rsidRPr="00D573F7">
        <w:rPr>
          <w:rStyle w:val="Siln"/>
          <w:rFonts w:ascii="Arial" w:hAnsi="Arial" w:cs="Arial"/>
          <w:color w:val="000000"/>
          <w:sz w:val="18"/>
          <w:szCs w:val="18"/>
        </w:rPr>
        <w:t>45</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In which type of attack does a malicious node request all available IP addresses in the address pool of a DHCP server in order to prevent legitimate hosts from obtaining network access?​</w:t>
      </w:r>
      <w:r w:rsidRPr="00D573F7">
        <w:rPr>
          <w:rFonts w:ascii="Arial" w:hAnsi="Arial" w:cs="Arial"/>
          <w:b/>
          <w:bCs/>
          <w:color w:val="3366FF"/>
          <w:sz w:val="18"/>
          <w:szCs w:val="18"/>
        </w:rPr>
        <w:br/>
      </w:r>
      <w:r w:rsidRPr="00D573F7">
        <w:rPr>
          <w:rStyle w:val="Siln"/>
          <w:rFonts w:ascii="Arial" w:hAnsi="Arial" w:cs="Arial"/>
          <w:color w:val="3366FF"/>
          <w:sz w:val="18"/>
          <w:szCs w:val="18"/>
        </w:rPr>
        <w:t>DHCP starvation*</w:t>
      </w:r>
    </w:p>
    <w:p w:rsidR="001B1B10" w:rsidRPr="00D573F7" w:rsidRDefault="001B1B10" w:rsidP="001B1B10">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rStyle w:val="Siln"/>
          <w:rFonts w:ascii="Arial" w:hAnsi="Arial" w:cs="Arial"/>
          <w:color w:val="000000"/>
          <w:sz w:val="18"/>
          <w:szCs w:val="18"/>
        </w:rPr>
        <w:t>46</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When does a switch use frame filtering?</w:t>
      </w:r>
      <w:r w:rsidRPr="00D573F7">
        <w:rPr>
          <w:rFonts w:ascii="Arial" w:hAnsi="Arial" w:cs="Arial"/>
          <w:color w:val="000000"/>
          <w:sz w:val="18"/>
          <w:szCs w:val="18"/>
        </w:rPr>
        <w:br/>
      </w:r>
      <w:r w:rsidRPr="00D573F7">
        <w:rPr>
          <w:rStyle w:val="Siln"/>
          <w:rFonts w:ascii="Arial" w:hAnsi="Arial" w:cs="Arial"/>
          <w:color w:val="3366FF"/>
          <w:sz w:val="18"/>
          <w:szCs w:val="18"/>
        </w:rPr>
        <w:t>The destination MAC address is for a host on the same network segment as the source of the traffic.*</w:t>
      </w:r>
    </w:p>
    <w:p w:rsidR="001B1B10" w:rsidRPr="00D573F7" w:rsidRDefault="001B1B10" w:rsidP="001B1B10">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rStyle w:val="Siln"/>
          <w:rFonts w:ascii="Arial" w:hAnsi="Arial" w:cs="Arial"/>
          <w:color w:val="000000"/>
          <w:sz w:val="18"/>
          <w:szCs w:val="18"/>
        </w:rPr>
        <w:t>47</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How will a router handle static routing differently if Cisco Express Forwarding is disabled?</w:t>
      </w:r>
      <w:r w:rsidRPr="00D573F7">
        <w:rPr>
          <w:rFonts w:ascii="Arial" w:hAnsi="Arial" w:cs="Arial"/>
          <w:color w:val="000000"/>
          <w:sz w:val="18"/>
          <w:szCs w:val="18"/>
        </w:rPr>
        <w:br/>
      </w:r>
      <w:r w:rsidRPr="00D573F7">
        <w:rPr>
          <w:rStyle w:val="Siln"/>
          <w:rFonts w:ascii="Arial" w:hAnsi="Arial" w:cs="Arial"/>
          <w:color w:val="3366FF"/>
          <w:sz w:val="18"/>
          <w:szCs w:val="18"/>
        </w:rPr>
        <w:t>Ethernet multiaccess interfaces will require fully specified static routes to avoid routing inconsistencies.*</w:t>
      </w:r>
    </w:p>
    <w:p w:rsidR="001B1B10" w:rsidRPr="00D573F7" w:rsidRDefault="001B1B10" w:rsidP="001B1B10">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rStyle w:val="Siln"/>
          <w:rFonts w:ascii="Arial" w:hAnsi="Arial" w:cs="Arial"/>
          <w:color w:val="000000"/>
          <w:sz w:val="18"/>
          <w:szCs w:val="18"/>
        </w:rPr>
        <w:t>48</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An administrator created and applied an outbound Telnet extended ACL on a router to prevent router-initiated Telnet sessions. What is a consequence of this configuration?</w:t>
      </w:r>
      <w:r w:rsidRPr="00D573F7">
        <w:rPr>
          <w:rFonts w:ascii="Arial" w:hAnsi="Arial" w:cs="Arial"/>
          <w:color w:val="000000"/>
          <w:sz w:val="18"/>
          <w:szCs w:val="18"/>
        </w:rPr>
        <w:br/>
      </w:r>
      <w:r w:rsidRPr="00D573F7">
        <w:rPr>
          <w:rStyle w:val="Siln"/>
          <w:rFonts w:ascii="Arial" w:hAnsi="Arial" w:cs="Arial"/>
          <w:color w:val="3366FF"/>
          <w:sz w:val="18"/>
          <w:szCs w:val="18"/>
        </w:rPr>
        <w:t>The ACL will not work as desired because an outbound ACL cannot block router-initiated traffic.*</w:t>
      </w:r>
    </w:p>
    <w:p w:rsidR="001B1B10" w:rsidRPr="00D573F7" w:rsidRDefault="001B1B10" w:rsidP="001B1B10">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rStyle w:val="Siln"/>
          <w:rFonts w:ascii="Arial" w:hAnsi="Arial" w:cs="Arial"/>
          <w:color w:val="000000"/>
          <w:sz w:val="18"/>
          <w:szCs w:val="18"/>
        </w:rPr>
        <w:t>49</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An administrator attempts to change the router ID on a router that is running OSPFv3 by changing the IPv4 address on the router loopback interface. Once the IPv4 address is changed, the administrator notes that the router ID did not change. What two actions can the administrator take so that the router will use the new IPv4 address as the router ID? (Choose two.)</w:t>
      </w:r>
      <w:r w:rsidRPr="00D573F7">
        <w:rPr>
          <w:rFonts w:ascii="Arial" w:hAnsi="Arial" w:cs="Arial"/>
          <w:color w:val="000000"/>
          <w:sz w:val="18"/>
          <w:szCs w:val="18"/>
        </w:rPr>
        <w:br/>
      </w:r>
      <w:r w:rsidRPr="00D573F7">
        <w:rPr>
          <w:rStyle w:val="Siln"/>
          <w:rFonts w:ascii="Arial" w:hAnsi="Arial" w:cs="Arial"/>
          <w:color w:val="3366FF"/>
          <w:sz w:val="18"/>
          <w:szCs w:val="18"/>
        </w:rPr>
        <w:t>Reboot the router.*</w:t>
      </w:r>
      <w:r w:rsidRPr="00D573F7">
        <w:rPr>
          <w:rFonts w:ascii="Arial" w:hAnsi="Arial" w:cs="Arial"/>
          <w:color w:val="000000"/>
          <w:sz w:val="18"/>
          <w:szCs w:val="18"/>
        </w:rPr>
        <w:t xml:space="preserve"> </w:t>
      </w:r>
      <w:r w:rsidRPr="00D573F7">
        <w:rPr>
          <w:rFonts w:ascii="Arial" w:hAnsi="Arial" w:cs="Arial"/>
          <w:color w:val="000000"/>
          <w:sz w:val="18"/>
          <w:szCs w:val="18"/>
        </w:rPr>
        <w:br/>
      </w:r>
      <w:r w:rsidRPr="00D573F7">
        <w:rPr>
          <w:rStyle w:val="Siln"/>
          <w:rFonts w:ascii="Arial" w:hAnsi="Arial" w:cs="Arial"/>
          <w:color w:val="3366FF"/>
          <w:sz w:val="18"/>
          <w:szCs w:val="18"/>
        </w:rPr>
        <w:t>Clear the IPv6 OSPF process.*</w:t>
      </w:r>
    </w:p>
    <w:p w:rsidR="003631FC" w:rsidRPr="006E6034" w:rsidRDefault="001B1B10" w:rsidP="006E6034">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rStyle w:val="Siln"/>
          <w:rFonts w:ascii="Arial" w:hAnsi="Arial" w:cs="Arial"/>
          <w:color w:val="000000"/>
          <w:sz w:val="18"/>
          <w:szCs w:val="18"/>
        </w:rPr>
        <w:t>50</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When routing a large number of VLANs, what are two disadvantages of using the router-on-a-stick inter-VLAN routing method rather than the multilayer switch inter-VLAN routing method? (Choose two.)</w:t>
      </w:r>
      <w:r w:rsidRPr="00D573F7">
        <w:rPr>
          <w:rFonts w:ascii="Arial" w:hAnsi="Arial" w:cs="Arial"/>
          <w:color w:val="000000"/>
          <w:sz w:val="18"/>
          <w:szCs w:val="18"/>
        </w:rPr>
        <w:br/>
      </w:r>
      <w:r w:rsidRPr="00D573F7">
        <w:rPr>
          <w:rStyle w:val="Siln"/>
          <w:rFonts w:ascii="Arial" w:hAnsi="Arial" w:cs="Arial"/>
          <w:color w:val="3366FF"/>
          <w:sz w:val="18"/>
          <w:szCs w:val="18"/>
        </w:rPr>
        <w:t>A dedicated router is required.*</w:t>
      </w:r>
      <w:r w:rsidRPr="00D573F7">
        <w:rPr>
          <w:rFonts w:ascii="Arial" w:hAnsi="Arial" w:cs="Arial"/>
          <w:color w:val="000000"/>
          <w:sz w:val="18"/>
          <w:szCs w:val="18"/>
        </w:rPr>
        <w:br/>
      </w:r>
      <w:r w:rsidRPr="00D573F7">
        <w:rPr>
          <w:rStyle w:val="Siln"/>
          <w:rFonts w:ascii="Arial" w:hAnsi="Arial" w:cs="Arial"/>
          <w:color w:val="3366FF"/>
          <w:sz w:val="18"/>
          <w:szCs w:val="18"/>
        </w:rPr>
        <w:t>Multiple subinterfaces may impact the traffic flow speed.*</w:t>
      </w:r>
      <w:r w:rsidRPr="00D573F7">
        <w:rPr>
          <w:rFonts w:ascii="Arial" w:hAnsi="Arial" w:cs="Arial"/>
          <w:color w:val="000000"/>
          <w:sz w:val="18"/>
          <w:szCs w:val="18"/>
        </w:rPr>
        <w:br/>
      </w:r>
    </w:p>
    <w:sectPr w:rsidR="003631FC" w:rsidRPr="006E6034" w:rsidSect="00143CC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Helvetica">
    <w:panose1 w:val="020B0604020202020204"/>
    <w:charset w:val="EE"/>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Arial">
    <w:panose1 w:val="020B0604020202020204"/>
    <w:charset w:val="EE"/>
    <w:family w:val="swiss"/>
    <w:pitch w:val="variable"/>
    <w:sig w:usb0="E0002AFF" w:usb1="C0007843" w:usb2="00000009" w:usb3="00000000" w:csb0="000001FF" w:csb1="00000000"/>
  </w:font>
  <w:font w:name="Georgia">
    <w:panose1 w:val="02040502050405020303"/>
    <w:charset w:val="EE"/>
    <w:family w:val="roman"/>
    <w:pitch w:val="variable"/>
    <w:sig w:usb0="00000287" w:usb1="00000000" w:usb2="00000000" w:usb3="00000000" w:csb0="0000009F" w:csb1="00000000"/>
  </w:font>
  <w:font w:name="Lucida Sans Unicode">
    <w:panose1 w:val="020B0602030504020204"/>
    <w:charset w:val="EE"/>
    <w:family w:val="swiss"/>
    <w:pitch w:val="variable"/>
    <w:sig w:usb0="80000AFF" w:usb1="0000396B" w:usb2="00000000" w:usb3="00000000" w:csb0="000000BF" w:csb1="00000000"/>
  </w:font>
  <w:font w:name="glyphs-h102-web">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F03BE2"/>
    <w:multiLevelType w:val="hybridMultilevel"/>
    <w:tmpl w:val="2A9873C8"/>
    <w:lvl w:ilvl="0" w:tplc="041B000F">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1">
    <w:nsid w:val="0B5E4401"/>
    <w:multiLevelType w:val="hybridMultilevel"/>
    <w:tmpl w:val="194863A0"/>
    <w:lvl w:ilvl="0" w:tplc="6B180A18">
      <w:start w:val="1"/>
      <w:numFmt w:val="decimal"/>
      <w:lvlText w:val="%1."/>
      <w:lvlJc w:val="left"/>
      <w:pPr>
        <w:ind w:left="720" w:hanging="360"/>
      </w:pPr>
      <w:rPr>
        <w:color w:val="auto"/>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
    <w:nsid w:val="15FC29E3"/>
    <w:multiLevelType w:val="multilevel"/>
    <w:tmpl w:val="23443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BC752AB"/>
    <w:multiLevelType w:val="hybridMultilevel"/>
    <w:tmpl w:val="832C9B48"/>
    <w:lvl w:ilvl="0" w:tplc="854AF34A">
      <w:start w:val="1"/>
      <w:numFmt w:val="decimal"/>
      <w:lvlText w:val="%1."/>
      <w:lvlJc w:val="left"/>
      <w:pPr>
        <w:ind w:left="720" w:hanging="360"/>
      </w:pPr>
      <w:rPr>
        <w:b w:val="0"/>
        <w:color w:val="auto"/>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
    <w:nsid w:val="1C5E6FBE"/>
    <w:multiLevelType w:val="hybridMultilevel"/>
    <w:tmpl w:val="3CE69BEC"/>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5">
    <w:nsid w:val="26832C2E"/>
    <w:multiLevelType w:val="hybridMultilevel"/>
    <w:tmpl w:val="3084A29A"/>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6">
    <w:nsid w:val="3033545D"/>
    <w:multiLevelType w:val="hybridMultilevel"/>
    <w:tmpl w:val="15B4FAD0"/>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7">
    <w:nsid w:val="333D57C8"/>
    <w:multiLevelType w:val="hybridMultilevel"/>
    <w:tmpl w:val="CCD226D0"/>
    <w:lvl w:ilvl="0" w:tplc="6B180A18">
      <w:start w:val="1"/>
      <w:numFmt w:val="decimal"/>
      <w:lvlText w:val="%1."/>
      <w:lvlJc w:val="left"/>
      <w:pPr>
        <w:ind w:left="1146" w:hanging="360"/>
      </w:pPr>
      <w:rPr>
        <w:color w:val="auto"/>
      </w:r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8">
    <w:nsid w:val="33492329"/>
    <w:multiLevelType w:val="hybridMultilevel"/>
    <w:tmpl w:val="2C287672"/>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9">
    <w:nsid w:val="3B711239"/>
    <w:multiLevelType w:val="hybridMultilevel"/>
    <w:tmpl w:val="8668B20A"/>
    <w:lvl w:ilvl="0" w:tplc="041B0001">
      <w:start w:val="1"/>
      <w:numFmt w:val="bullet"/>
      <w:lvlText w:val=""/>
      <w:lvlJc w:val="left"/>
      <w:pPr>
        <w:ind w:left="1068" w:hanging="360"/>
      </w:pPr>
      <w:rPr>
        <w:rFonts w:ascii="Symbol" w:hAnsi="Symbol" w:hint="default"/>
      </w:rPr>
    </w:lvl>
    <w:lvl w:ilvl="1" w:tplc="041B0003" w:tentative="1">
      <w:start w:val="1"/>
      <w:numFmt w:val="bullet"/>
      <w:lvlText w:val="o"/>
      <w:lvlJc w:val="left"/>
      <w:pPr>
        <w:ind w:left="1788" w:hanging="360"/>
      </w:pPr>
      <w:rPr>
        <w:rFonts w:ascii="Courier New" w:hAnsi="Courier New" w:cs="Courier New" w:hint="default"/>
      </w:rPr>
    </w:lvl>
    <w:lvl w:ilvl="2" w:tplc="041B0005" w:tentative="1">
      <w:start w:val="1"/>
      <w:numFmt w:val="bullet"/>
      <w:lvlText w:val=""/>
      <w:lvlJc w:val="left"/>
      <w:pPr>
        <w:ind w:left="2508" w:hanging="360"/>
      </w:pPr>
      <w:rPr>
        <w:rFonts w:ascii="Wingdings" w:hAnsi="Wingdings" w:hint="default"/>
      </w:rPr>
    </w:lvl>
    <w:lvl w:ilvl="3" w:tplc="041B0001" w:tentative="1">
      <w:start w:val="1"/>
      <w:numFmt w:val="bullet"/>
      <w:lvlText w:val=""/>
      <w:lvlJc w:val="left"/>
      <w:pPr>
        <w:ind w:left="3228" w:hanging="360"/>
      </w:pPr>
      <w:rPr>
        <w:rFonts w:ascii="Symbol" w:hAnsi="Symbol" w:hint="default"/>
      </w:rPr>
    </w:lvl>
    <w:lvl w:ilvl="4" w:tplc="041B0003" w:tentative="1">
      <w:start w:val="1"/>
      <w:numFmt w:val="bullet"/>
      <w:lvlText w:val="o"/>
      <w:lvlJc w:val="left"/>
      <w:pPr>
        <w:ind w:left="3948" w:hanging="360"/>
      </w:pPr>
      <w:rPr>
        <w:rFonts w:ascii="Courier New" w:hAnsi="Courier New" w:cs="Courier New" w:hint="default"/>
      </w:rPr>
    </w:lvl>
    <w:lvl w:ilvl="5" w:tplc="041B0005" w:tentative="1">
      <w:start w:val="1"/>
      <w:numFmt w:val="bullet"/>
      <w:lvlText w:val=""/>
      <w:lvlJc w:val="left"/>
      <w:pPr>
        <w:ind w:left="4668" w:hanging="360"/>
      </w:pPr>
      <w:rPr>
        <w:rFonts w:ascii="Wingdings" w:hAnsi="Wingdings" w:hint="default"/>
      </w:rPr>
    </w:lvl>
    <w:lvl w:ilvl="6" w:tplc="041B0001" w:tentative="1">
      <w:start w:val="1"/>
      <w:numFmt w:val="bullet"/>
      <w:lvlText w:val=""/>
      <w:lvlJc w:val="left"/>
      <w:pPr>
        <w:ind w:left="5388" w:hanging="360"/>
      </w:pPr>
      <w:rPr>
        <w:rFonts w:ascii="Symbol" w:hAnsi="Symbol" w:hint="default"/>
      </w:rPr>
    </w:lvl>
    <w:lvl w:ilvl="7" w:tplc="041B0003" w:tentative="1">
      <w:start w:val="1"/>
      <w:numFmt w:val="bullet"/>
      <w:lvlText w:val="o"/>
      <w:lvlJc w:val="left"/>
      <w:pPr>
        <w:ind w:left="6108" w:hanging="360"/>
      </w:pPr>
      <w:rPr>
        <w:rFonts w:ascii="Courier New" w:hAnsi="Courier New" w:cs="Courier New" w:hint="default"/>
      </w:rPr>
    </w:lvl>
    <w:lvl w:ilvl="8" w:tplc="041B0005" w:tentative="1">
      <w:start w:val="1"/>
      <w:numFmt w:val="bullet"/>
      <w:lvlText w:val=""/>
      <w:lvlJc w:val="left"/>
      <w:pPr>
        <w:ind w:left="6828" w:hanging="360"/>
      </w:pPr>
      <w:rPr>
        <w:rFonts w:ascii="Wingdings" w:hAnsi="Wingdings" w:hint="default"/>
      </w:rPr>
    </w:lvl>
  </w:abstractNum>
  <w:abstractNum w:abstractNumId="10">
    <w:nsid w:val="44A53F01"/>
    <w:multiLevelType w:val="hybridMultilevel"/>
    <w:tmpl w:val="718CA642"/>
    <w:lvl w:ilvl="0" w:tplc="041B000F">
      <w:start w:val="1"/>
      <w:numFmt w:val="decimal"/>
      <w:lvlText w:val="%1."/>
      <w:lvlJc w:val="left"/>
      <w:pPr>
        <w:ind w:left="715" w:hanging="360"/>
      </w:pPr>
    </w:lvl>
    <w:lvl w:ilvl="1" w:tplc="041B0019" w:tentative="1">
      <w:start w:val="1"/>
      <w:numFmt w:val="lowerLetter"/>
      <w:lvlText w:val="%2."/>
      <w:lvlJc w:val="left"/>
      <w:pPr>
        <w:ind w:left="1435" w:hanging="360"/>
      </w:pPr>
    </w:lvl>
    <w:lvl w:ilvl="2" w:tplc="041B001B" w:tentative="1">
      <w:start w:val="1"/>
      <w:numFmt w:val="lowerRoman"/>
      <w:lvlText w:val="%3."/>
      <w:lvlJc w:val="right"/>
      <w:pPr>
        <w:ind w:left="2155" w:hanging="180"/>
      </w:pPr>
    </w:lvl>
    <w:lvl w:ilvl="3" w:tplc="041B000F" w:tentative="1">
      <w:start w:val="1"/>
      <w:numFmt w:val="decimal"/>
      <w:lvlText w:val="%4."/>
      <w:lvlJc w:val="left"/>
      <w:pPr>
        <w:ind w:left="2875" w:hanging="360"/>
      </w:pPr>
    </w:lvl>
    <w:lvl w:ilvl="4" w:tplc="041B0019" w:tentative="1">
      <w:start w:val="1"/>
      <w:numFmt w:val="lowerLetter"/>
      <w:lvlText w:val="%5."/>
      <w:lvlJc w:val="left"/>
      <w:pPr>
        <w:ind w:left="3595" w:hanging="360"/>
      </w:pPr>
    </w:lvl>
    <w:lvl w:ilvl="5" w:tplc="041B001B" w:tentative="1">
      <w:start w:val="1"/>
      <w:numFmt w:val="lowerRoman"/>
      <w:lvlText w:val="%6."/>
      <w:lvlJc w:val="right"/>
      <w:pPr>
        <w:ind w:left="4315" w:hanging="180"/>
      </w:pPr>
    </w:lvl>
    <w:lvl w:ilvl="6" w:tplc="041B000F" w:tentative="1">
      <w:start w:val="1"/>
      <w:numFmt w:val="decimal"/>
      <w:lvlText w:val="%7."/>
      <w:lvlJc w:val="left"/>
      <w:pPr>
        <w:ind w:left="5035" w:hanging="360"/>
      </w:pPr>
    </w:lvl>
    <w:lvl w:ilvl="7" w:tplc="041B0019" w:tentative="1">
      <w:start w:val="1"/>
      <w:numFmt w:val="lowerLetter"/>
      <w:lvlText w:val="%8."/>
      <w:lvlJc w:val="left"/>
      <w:pPr>
        <w:ind w:left="5755" w:hanging="360"/>
      </w:pPr>
    </w:lvl>
    <w:lvl w:ilvl="8" w:tplc="041B001B" w:tentative="1">
      <w:start w:val="1"/>
      <w:numFmt w:val="lowerRoman"/>
      <w:lvlText w:val="%9."/>
      <w:lvlJc w:val="right"/>
      <w:pPr>
        <w:ind w:left="6475" w:hanging="180"/>
      </w:pPr>
    </w:lvl>
  </w:abstractNum>
  <w:abstractNum w:abstractNumId="11">
    <w:nsid w:val="523E5EE0"/>
    <w:multiLevelType w:val="hybridMultilevel"/>
    <w:tmpl w:val="E506BDD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2">
    <w:nsid w:val="53495AFB"/>
    <w:multiLevelType w:val="hybridMultilevel"/>
    <w:tmpl w:val="2DB6F67C"/>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3">
    <w:nsid w:val="64C2290E"/>
    <w:multiLevelType w:val="hybridMultilevel"/>
    <w:tmpl w:val="3C4ECE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4">
    <w:nsid w:val="68EF6ED5"/>
    <w:multiLevelType w:val="hybridMultilevel"/>
    <w:tmpl w:val="5C9E91B0"/>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5">
    <w:nsid w:val="6FAF4AE4"/>
    <w:multiLevelType w:val="hybridMultilevel"/>
    <w:tmpl w:val="B88ECECA"/>
    <w:lvl w:ilvl="0" w:tplc="854AF34A">
      <w:start w:val="1"/>
      <w:numFmt w:val="decimal"/>
      <w:lvlText w:val="%1."/>
      <w:lvlJc w:val="left"/>
      <w:pPr>
        <w:ind w:left="720" w:hanging="360"/>
      </w:pPr>
      <w:rPr>
        <w:b w:val="0"/>
        <w:color w:val="auto"/>
      </w:rPr>
    </w:lvl>
    <w:lvl w:ilvl="1" w:tplc="041B0001">
      <w:start w:val="1"/>
      <w:numFmt w:val="bullet"/>
      <w:lvlText w:val=""/>
      <w:lvlJc w:val="left"/>
      <w:pPr>
        <w:ind w:left="1440" w:hanging="360"/>
      </w:pPr>
      <w:rPr>
        <w:rFonts w:ascii="Symbol" w:hAnsi="Symbol" w:hint="default"/>
      </w:r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6">
    <w:nsid w:val="72242BF7"/>
    <w:multiLevelType w:val="hybridMultilevel"/>
    <w:tmpl w:val="BC04675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7">
    <w:nsid w:val="74E538D6"/>
    <w:multiLevelType w:val="hybridMultilevel"/>
    <w:tmpl w:val="42D2DAC8"/>
    <w:lvl w:ilvl="0" w:tplc="041B0001">
      <w:start w:val="1"/>
      <w:numFmt w:val="bullet"/>
      <w:lvlText w:val=""/>
      <w:lvlJc w:val="left"/>
      <w:pPr>
        <w:ind w:left="715" w:hanging="360"/>
      </w:pPr>
      <w:rPr>
        <w:rFonts w:ascii="Symbol" w:hAnsi="Symbol" w:hint="default"/>
      </w:rPr>
    </w:lvl>
    <w:lvl w:ilvl="1" w:tplc="041B0003" w:tentative="1">
      <w:start w:val="1"/>
      <w:numFmt w:val="bullet"/>
      <w:lvlText w:val="o"/>
      <w:lvlJc w:val="left"/>
      <w:pPr>
        <w:ind w:left="1435" w:hanging="360"/>
      </w:pPr>
      <w:rPr>
        <w:rFonts w:ascii="Courier New" w:hAnsi="Courier New" w:cs="Courier New" w:hint="default"/>
      </w:rPr>
    </w:lvl>
    <w:lvl w:ilvl="2" w:tplc="041B0005" w:tentative="1">
      <w:start w:val="1"/>
      <w:numFmt w:val="bullet"/>
      <w:lvlText w:val=""/>
      <w:lvlJc w:val="left"/>
      <w:pPr>
        <w:ind w:left="2155" w:hanging="360"/>
      </w:pPr>
      <w:rPr>
        <w:rFonts w:ascii="Wingdings" w:hAnsi="Wingdings" w:hint="default"/>
      </w:rPr>
    </w:lvl>
    <w:lvl w:ilvl="3" w:tplc="041B0001" w:tentative="1">
      <w:start w:val="1"/>
      <w:numFmt w:val="bullet"/>
      <w:lvlText w:val=""/>
      <w:lvlJc w:val="left"/>
      <w:pPr>
        <w:ind w:left="2875" w:hanging="360"/>
      </w:pPr>
      <w:rPr>
        <w:rFonts w:ascii="Symbol" w:hAnsi="Symbol" w:hint="default"/>
      </w:rPr>
    </w:lvl>
    <w:lvl w:ilvl="4" w:tplc="041B0003" w:tentative="1">
      <w:start w:val="1"/>
      <w:numFmt w:val="bullet"/>
      <w:lvlText w:val="o"/>
      <w:lvlJc w:val="left"/>
      <w:pPr>
        <w:ind w:left="3595" w:hanging="360"/>
      </w:pPr>
      <w:rPr>
        <w:rFonts w:ascii="Courier New" w:hAnsi="Courier New" w:cs="Courier New" w:hint="default"/>
      </w:rPr>
    </w:lvl>
    <w:lvl w:ilvl="5" w:tplc="041B0005" w:tentative="1">
      <w:start w:val="1"/>
      <w:numFmt w:val="bullet"/>
      <w:lvlText w:val=""/>
      <w:lvlJc w:val="left"/>
      <w:pPr>
        <w:ind w:left="4315" w:hanging="360"/>
      </w:pPr>
      <w:rPr>
        <w:rFonts w:ascii="Wingdings" w:hAnsi="Wingdings" w:hint="default"/>
      </w:rPr>
    </w:lvl>
    <w:lvl w:ilvl="6" w:tplc="041B0001" w:tentative="1">
      <w:start w:val="1"/>
      <w:numFmt w:val="bullet"/>
      <w:lvlText w:val=""/>
      <w:lvlJc w:val="left"/>
      <w:pPr>
        <w:ind w:left="5035" w:hanging="360"/>
      </w:pPr>
      <w:rPr>
        <w:rFonts w:ascii="Symbol" w:hAnsi="Symbol" w:hint="default"/>
      </w:rPr>
    </w:lvl>
    <w:lvl w:ilvl="7" w:tplc="041B0003" w:tentative="1">
      <w:start w:val="1"/>
      <w:numFmt w:val="bullet"/>
      <w:lvlText w:val="o"/>
      <w:lvlJc w:val="left"/>
      <w:pPr>
        <w:ind w:left="5755" w:hanging="360"/>
      </w:pPr>
      <w:rPr>
        <w:rFonts w:ascii="Courier New" w:hAnsi="Courier New" w:cs="Courier New" w:hint="default"/>
      </w:rPr>
    </w:lvl>
    <w:lvl w:ilvl="8" w:tplc="041B0005" w:tentative="1">
      <w:start w:val="1"/>
      <w:numFmt w:val="bullet"/>
      <w:lvlText w:val=""/>
      <w:lvlJc w:val="left"/>
      <w:pPr>
        <w:ind w:left="6475" w:hanging="360"/>
      </w:pPr>
      <w:rPr>
        <w:rFonts w:ascii="Wingdings" w:hAnsi="Wingdings" w:hint="default"/>
      </w:rPr>
    </w:lvl>
  </w:abstractNum>
  <w:abstractNum w:abstractNumId="18">
    <w:nsid w:val="7F31483F"/>
    <w:multiLevelType w:val="hybridMultilevel"/>
    <w:tmpl w:val="FA146E58"/>
    <w:lvl w:ilvl="0" w:tplc="854AF34A">
      <w:start w:val="1"/>
      <w:numFmt w:val="decimal"/>
      <w:lvlText w:val="%1."/>
      <w:lvlJc w:val="left"/>
      <w:pPr>
        <w:ind w:left="720" w:hanging="360"/>
      </w:pPr>
      <w:rPr>
        <w:b w:val="0"/>
        <w:color w:val="auto"/>
      </w:rPr>
    </w:lvl>
    <w:lvl w:ilvl="1" w:tplc="041B0001">
      <w:start w:val="1"/>
      <w:numFmt w:val="bullet"/>
      <w:lvlText w:val=""/>
      <w:lvlJc w:val="left"/>
      <w:pPr>
        <w:ind w:left="1440" w:hanging="360"/>
      </w:pPr>
      <w:rPr>
        <w:rFonts w:ascii="Symbol" w:hAnsi="Symbol" w:hint="default"/>
      </w:r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num w:numId="1">
    <w:abstractNumId w:val="6"/>
  </w:num>
  <w:num w:numId="2">
    <w:abstractNumId w:val="16"/>
  </w:num>
  <w:num w:numId="3">
    <w:abstractNumId w:val="13"/>
  </w:num>
  <w:num w:numId="4">
    <w:abstractNumId w:val="14"/>
  </w:num>
  <w:num w:numId="5">
    <w:abstractNumId w:val="5"/>
  </w:num>
  <w:num w:numId="6">
    <w:abstractNumId w:val="18"/>
  </w:num>
  <w:num w:numId="7">
    <w:abstractNumId w:val="11"/>
  </w:num>
  <w:num w:numId="8">
    <w:abstractNumId w:val="12"/>
  </w:num>
  <w:num w:numId="9">
    <w:abstractNumId w:val="9"/>
  </w:num>
  <w:num w:numId="10">
    <w:abstractNumId w:val="4"/>
  </w:num>
  <w:num w:numId="11">
    <w:abstractNumId w:val="8"/>
  </w:num>
  <w:num w:numId="12">
    <w:abstractNumId w:val="10"/>
  </w:num>
  <w:num w:numId="13">
    <w:abstractNumId w:val="17"/>
  </w:num>
  <w:num w:numId="14">
    <w:abstractNumId w:val="1"/>
  </w:num>
  <w:num w:numId="15">
    <w:abstractNumId w:val="7"/>
  </w:num>
  <w:num w:numId="16">
    <w:abstractNumId w:val="15"/>
  </w:num>
  <w:num w:numId="17">
    <w:abstractNumId w:val="0"/>
  </w:num>
  <w:num w:numId="18">
    <w:abstractNumId w:val="2"/>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hideSpellingErrors/>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7678"/>
    <w:rsid w:val="000106FB"/>
    <w:rsid w:val="00025C16"/>
    <w:rsid w:val="0006415E"/>
    <w:rsid w:val="00075DC2"/>
    <w:rsid w:val="0009415D"/>
    <w:rsid w:val="000A0768"/>
    <w:rsid w:val="000B3EF6"/>
    <w:rsid w:val="00103ED1"/>
    <w:rsid w:val="0012635F"/>
    <w:rsid w:val="0013711D"/>
    <w:rsid w:val="00143CCD"/>
    <w:rsid w:val="00151216"/>
    <w:rsid w:val="00161E5A"/>
    <w:rsid w:val="00173A16"/>
    <w:rsid w:val="00174A6E"/>
    <w:rsid w:val="00197678"/>
    <w:rsid w:val="001A05B3"/>
    <w:rsid w:val="001B1B10"/>
    <w:rsid w:val="001D432C"/>
    <w:rsid w:val="00241FD7"/>
    <w:rsid w:val="00266754"/>
    <w:rsid w:val="002813E9"/>
    <w:rsid w:val="002819B1"/>
    <w:rsid w:val="002F4BDA"/>
    <w:rsid w:val="00301B7C"/>
    <w:rsid w:val="00321906"/>
    <w:rsid w:val="0033492B"/>
    <w:rsid w:val="003631FC"/>
    <w:rsid w:val="00365C2D"/>
    <w:rsid w:val="00381E32"/>
    <w:rsid w:val="003A0CAA"/>
    <w:rsid w:val="003E21E6"/>
    <w:rsid w:val="004307F4"/>
    <w:rsid w:val="00460F63"/>
    <w:rsid w:val="00497751"/>
    <w:rsid w:val="004A3840"/>
    <w:rsid w:val="004A792D"/>
    <w:rsid w:val="005102C6"/>
    <w:rsid w:val="00541963"/>
    <w:rsid w:val="0058380D"/>
    <w:rsid w:val="005B4DBC"/>
    <w:rsid w:val="005B7B99"/>
    <w:rsid w:val="006005A2"/>
    <w:rsid w:val="00613E16"/>
    <w:rsid w:val="00620961"/>
    <w:rsid w:val="00621F90"/>
    <w:rsid w:val="00645B4F"/>
    <w:rsid w:val="00664F85"/>
    <w:rsid w:val="006755E7"/>
    <w:rsid w:val="006777F8"/>
    <w:rsid w:val="00677E2C"/>
    <w:rsid w:val="006814AC"/>
    <w:rsid w:val="006842F6"/>
    <w:rsid w:val="00690851"/>
    <w:rsid w:val="006C003B"/>
    <w:rsid w:val="006C3AAD"/>
    <w:rsid w:val="006E6034"/>
    <w:rsid w:val="0071447E"/>
    <w:rsid w:val="00723265"/>
    <w:rsid w:val="0074065E"/>
    <w:rsid w:val="0075799A"/>
    <w:rsid w:val="007B46AF"/>
    <w:rsid w:val="007F535A"/>
    <w:rsid w:val="0082248F"/>
    <w:rsid w:val="00847291"/>
    <w:rsid w:val="008A3242"/>
    <w:rsid w:val="008C1464"/>
    <w:rsid w:val="008F6EEB"/>
    <w:rsid w:val="009034D6"/>
    <w:rsid w:val="00920669"/>
    <w:rsid w:val="00926609"/>
    <w:rsid w:val="00933799"/>
    <w:rsid w:val="009355EA"/>
    <w:rsid w:val="0093651C"/>
    <w:rsid w:val="00947893"/>
    <w:rsid w:val="00966EEA"/>
    <w:rsid w:val="009A62FA"/>
    <w:rsid w:val="00A02F4F"/>
    <w:rsid w:val="00A2351A"/>
    <w:rsid w:val="00A26F6D"/>
    <w:rsid w:val="00A30BC4"/>
    <w:rsid w:val="00A64F87"/>
    <w:rsid w:val="00A7004B"/>
    <w:rsid w:val="00A72BC7"/>
    <w:rsid w:val="00A76133"/>
    <w:rsid w:val="00AA2B43"/>
    <w:rsid w:val="00AB4398"/>
    <w:rsid w:val="00AC1F0B"/>
    <w:rsid w:val="00AC47AC"/>
    <w:rsid w:val="00AE1A39"/>
    <w:rsid w:val="00AE1E5F"/>
    <w:rsid w:val="00B00342"/>
    <w:rsid w:val="00B11BFA"/>
    <w:rsid w:val="00B14B55"/>
    <w:rsid w:val="00B26F38"/>
    <w:rsid w:val="00B379FA"/>
    <w:rsid w:val="00B63D07"/>
    <w:rsid w:val="00B72E57"/>
    <w:rsid w:val="00B86B42"/>
    <w:rsid w:val="00B9587F"/>
    <w:rsid w:val="00B95E30"/>
    <w:rsid w:val="00BA7B58"/>
    <w:rsid w:val="00BB53F8"/>
    <w:rsid w:val="00BD28C7"/>
    <w:rsid w:val="00C26AE3"/>
    <w:rsid w:val="00C643EF"/>
    <w:rsid w:val="00C668B5"/>
    <w:rsid w:val="00C717ED"/>
    <w:rsid w:val="00C725E1"/>
    <w:rsid w:val="00C95719"/>
    <w:rsid w:val="00CA02AB"/>
    <w:rsid w:val="00CA2EA3"/>
    <w:rsid w:val="00CC1700"/>
    <w:rsid w:val="00CE1386"/>
    <w:rsid w:val="00D07674"/>
    <w:rsid w:val="00D273E6"/>
    <w:rsid w:val="00D74528"/>
    <w:rsid w:val="00D859B0"/>
    <w:rsid w:val="00D9338A"/>
    <w:rsid w:val="00D964F9"/>
    <w:rsid w:val="00D96C70"/>
    <w:rsid w:val="00DA7A45"/>
    <w:rsid w:val="00DB0323"/>
    <w:rsid w:val="00DB0A54"/>
    <w:rsid w:val="00DD1F82"/>
    <w:rsid w:val="00DE5338"/>
    <w:rsid w:val="00DF7E3E"/>
    <w:rsid w:val="00E16DFA"/>
    <w:rsid w:val="00E20A64"/>
    <w:rsid w:val="00E31C46"/>
    <w:rsid w:val="00E44BCA"/>
    <w:rsid w:val="00E97BB7"/>
    <w:rsid w:val="00EA7E60"/>
    <w:rsid w:val="00EC0D88"/>
    <w:rsid w:val="00F305BF"/>
    <w:rsid w:val="00F6402E"/>
    <w:rsid w:val="00FB2771"/>
    <w:rsid w:val="00FF5A81"/>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7">
      <o:colormenu v:ext="edit" fillcolor="none [3212]"/>
    </o:shapedefaults>
    <o:shapelayout v:ext="edit">
      <o:idmap v:ext="edit" data="1"/>
    </o:shapelayout>
  </w:shapeDefaults>
  <w:decimalSymbol w:val=","/>
  <w:listSeparator w:val=";"/>
  <w15:chartTrackingRefBased/>
  <w15:docId w15:val="{EBA31E0F-7535-4690-99E1-6CE54CACFA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link w:val="Nadpis1Char"/>
    <w:uiPriority w:val="9"/>
    <w:qFormat/>
    <w:rsid w:val="00143CC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sk-SK"/>
    </w:rPr>
  </w:style>
  <w:style w:type="paragraph" w:styleId="Nadpis3">
    <w:name w:val="heading 3"/>
    <w:basedOn w:val="Normlny"/>
    <w:next w:val="Normlny"/>
    <w:link w:val="Nadpis3Char"/>
    <w:uiPriority w:val="9"/>
    <w:semiHidden/>
    <w:unhideWhenUsed/>
    <w:qFormat/>
    <w:rsid w:val="001B1B1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rsid w:val="00143CCD"/>
    <w:rPr>
      <w:rFonts w:ascii="Times New Roman" w:eastAsia="Times New Roman" w:hAnsi="Times New Roman" w:cs="Times New Roman"/>
      <w:b/>
      <w:bCs/>
      <w:kern w:val="36"/>
      <w:sz w:val="48"/>
      <w:szCs w:val="48"/>
      <w:lang w:eastAsia="sk-SK"/>
    </w:rPr>
  </w:style>
  <w:style w:type="character" w:customStyle="1" w:styleId="apple-converted-space">
    <w:name w:val="apple-converted-space"/>
    <w:basedOn w:val="Predvolenpsmoodseku"/>
    <w:rsid w:val="00143CCD"/>
  </w:style>
  <w:style w:type="paragraph" w:styleId="Bezriadkovania">
    <w:name w:val="No Spacing"/>
    <w:uiPriority w:val="1"/>
    <w:qFormat/>
    <w:rsid w:val="00143CCD"/>
    <w:pPr>
      <w:spacing w:after="0" w:line="240" w:lineRule="auto"/>
    </w:pPr>
  </w:style>
  <w:style w:type="paragraph" w:styleId="Odsekzoznamu">
    <w:name w:val="List Paragraph"/>
    <w:basedOn w:val="Normlny"/>
    <w:uiPriority w:val="34"/>
    <w:qFormat/>
    <w:rsid w:val="00143CCD"/>
    <w:pPr>
      <w:ind w:left="720"/>
      <w:contextualSpacing/>
    </w:pPr>
  </w:style>
  <w:style w:type="paragraph" w:styleId="Normlnywebov">
    <w:name w:val="Normal (Web)"/>
    <w:basedOn w:val="Normlny"/>
    <w:uiPriority w:val="99"/>
    <w:unhideWhenUsed/>
    <w:rsid w:val="004A3840"/>
    <w:pPr>
      <w:spacing w:before="100" w:beforeAutospacing="1" w:after="100" w:afterAutospacing="1" w:line="240" w:lineRule="auto"/>
    </w:pPr>
    <w:rPr>
      <w:rFonts w:ascii="Times New Roman" w:eastAsia="Times New Roman" w:hAnsi="Times New Roman" w:cs="Times New Roman"/>
      <w:sz w:val="24"/>
      <w:szCs w:val="24"/>
      <w:lang w:eastAsia="sk-SK"/>
    </w:rPr>
  </w:style>
  <w:style w:type="character" w:styleId="Siln">
    <w:name w:val="Strong"/>
    <w:basedOn w:val="Predvolenpsmoodseku"/>
    <w:uiPriority w:val="22"/>
    <w:qFormat/>
    <w:rsid w:val="004A3840"/>
    <w:rPr>
      <w:b/>
      <w:bCs/>
    </w:rPr>
  </w:style>
  <w:style w:type="character" w:customStyle="1" w:styleId="Nadpis3Char">
    <w:name w:val="Nadpis 3 Char"/>
    <w:basedOn w:val="Predvolenpsmoodseku"/>
    <w:link w:val="Nadpis3"/>
    <w:uiPriority w:val="9"/>
    <w:semiHidden/>
    <w:rsid w:val="001B1B10"/>
    <w:rPr>
      <w:rFonts w:asciiTheme="majorHAnsi" w:eastAsiaTheme="majorEastAsia" w:hAnsiTheme="majorHAnsi" w:cstheme="majorBidi"/>
      <w:color w:val="1F4D78" w:themeColor="accent1" w:themeShade="7F"/>
      <w:sz w:val="24"/>
      <w:szCs w:val="24"/>
    </w:rPr>
  </w:style>
  <w:style w:type="character" w:customStyle="1" w:styleId="qword">
    <w:name w:val="qword"/>
    <w:basedOn w:val="Predvolenpsmoodseku"/>
    <w:rsid w:val="001B1B10"/>
  </w:style>
  <w:style w:type="paragraph" w:customStyle="1" w:styleId="definition">
    <w:name w:val="definition"/>
    <w:basedOn w:val="Normlny"/>
    <w:rsid w:val="001B1B10"/>
    <w:pPr>
      <w:spacing w:before="100" w:beforeAutospacing="1" w:after="100" w:afterAutospacing="1" w:line="240" w:lineRule="auto"/>
    </w:pPr>
    <w:rPr>
      <w:rFonts w:ascii="Times New Roman" w:eastAsia="Times New Roman" w:hAnsi="Times New Roman" w:cs="Times New Roman"/>
      <w:sz w:val="24"/>
      <w:szCs w:val="24"/>
      <w:lang w:eastAsia="sk-SK"/>
    </w:rPr>
  </w:style>
  <w:style w:type="character" w:customStyle="1" w:styleId="qdef">
    <w:name w:val="qdef"/>
    <w:basedOn w:val="Predvolenpsmoodseku"/>
    <w:rsid w:val="001B1B10"/>
  </w:style>
  <w:style w:type="character" w:customStyle="1" w:styleId="glyph">
    <w:name w:val="glyph"/>
    <w:basedOn w:val="Predvolenpsmoodseku"/>
    <w:rsid w:val="001B1B10"/>
  </w:style>
  <w:style w:type="paragraph" w:styleId="Textbubliny">
    <w:name w:val="Balloon Text"/>
    <w:basedOn w:val="Normlny"/>
    <w:link w:val="TextbublinyChar"/>
    <w:uiPriority w:val="99"/>
    <w:semiHidden/>
    <w:unhideWhenUsed/>
    <w:rsid w:val="00BB53F8"/>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BB53F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586782">
      <w:bodyDiv w:val="1"/>
      <w:marLeft w:val="0"/>
      <w:marRight w:val="0"/>
      <w:marTop w:val="0"/>
      <w:marBottom w:val="0"/>
      <w:divBdr>
        <w:top w:val="none" w:sz="0" w:space="0" w:color="auto"/>
        <w:left w:val="none" w:sz="0" w:space="0" w:color="auto"/>
        <w:bottom w:val="none" w:sz="0" w:space="0" w:color="auto"/>
        <w:right w:val="none" w:sz="0" w:space="0" w:color="auto"/>
      </w:divBdr>
      <w:divsChild>
        <w:div w:id="1814978483">
          <w:marLeft w:val="0"/>
          <w:marRight w:val="0"/>
          <w:marTop w:val="0"/>
          <w:marBottom w:val="0"/>
          <w:divBdr>
            <w:top w:val="none" w:sz="0" w:space="0" w:color="auto"/>
            <w:left w:val="none" w:sz="0" w:space="0" w:color="auto"/>
            <w:bottom w:val="none" w:sz="0" w:space="0" w:color="auto"/>
            <w:right w:val="none" w:sz="0" w:space="0" w:color="auto"/>
          </w:divBdr>
        </w:div>
      </w:divsChild>
    </w:div>
    <w:div w:id="152600302">
      <w:bodyDiv w:val="1"/>
      <w:marLeft w:val="0"/>
      <w:marRight w:val="0"/>
      <w:marTop w:val="0"/>
      <w:marBottom w:val="0"/>
      <w:divBdr>
        <w:top w:val="none" w:sz="0" w:space="0" w:color="auto"/>
        <w:left w:val="none" w:sz="0" w:space="0" w:color="auto"/>
        <w:bottom w:val="none" w:sz="0" w:space="0" w:color="auto"/>
        <w:right w:val="none" w:sz="0" w:space="0" w:color="auto"/>
      </w:divBdr>
      <w:divsChild>
        <w:div w:id="1678730968">
          <w:blockQuote w:val="1"/>
          <w:marLeft w:val="900"/>
          <w:marRight w:val="450"/>
          <w:marTop w:val="0"/>
          <w:marBottom w:val="0"/>
          <w:divBdr>
            <w:top w:val="none" w:sz="0" w:space="0" w:color="auto"/>
            <w:left w:val="none" w:sz="0" w:space="0" w:color="auto"/>
            <w:bottom w:val="none" w:sz="0" w:space="0" w:color="auto"/>
            <w:right w:val="none" w:sz="0" w:space="0" w:color="auto"/>
          </w:divBdr>
        </w:div>
      </w:divsChild>
    </w:div>
    <w:div w:id="244611771">
      <w:bodyDiv w:val="1"/>
      <w:marLeft w:val="0"/>
      <w:marRight w:val="0"/>
      <w:marTop w:val="0"/>
      <w:marBottom w:val="0"/>
      <w:divBdr>
        <w:top w:val="none" w:sz="0" w:space="0" w:color="auto"/>
        <w:left w:val="none" w:sz="0" w:space="0" w:color="auto"/>
        <w:bottom w:val="none" w:sz="0" w:space="0" w:color="auto"/>
        <w:right w:val="none" w:sz="0" w:space="0" w:color="auto"/>
      </w:divBdr>
    </w:div>
    <w:div w:id="273513741">
      <w:bodyDiv w:val="1"/>
      <w:marLeft w:val="0"/>
      <w:marRight w:val="0"/>
      <w:marTop w:val="0"/>
      <w:marBottom w:val="0"/>
      <w:divBdr>
        <w:top w:val="none" w:sz="0" w:space="0" w:color="auto"/>
        <w:left w:val="none" w:sz="0" w:space="0" w:color="auto"/>
        <w:bottom w:val="none" w:sz="0" w:space="0" w:color="auto"/>
        <w:right w:val="none" w:sz="0" w:space="0" w:color="auto"/>
      </w:divBdr>
    </w:div>
    <w:div w:id="275409360">
      <w:bodyDiv w:val="1"/>
      <w:marLeft w:val="0"/>
      <w:marRight w:val="0"/>
      <w:marTop w:val="0"/>
      <w:marBottom w:val="0"/>
      <w:divBdr>
        <w:top w:val="none" w:sz="0" w:space="0" w:color="auto"/>
        <w:left w:val="none" w:sz="0" w:space="0" w:color="auto"/>
        <w:bottom w:val="none" w:sz="0" w:space="0" w:color="auto"/>
        <w:right w:val="none" w:sz="0" w:space="0" w:color="auto"/>
      </w:divBdr>
    </w:div>
    <w:div w:id="286083105">
      <w:bodyDiv w:val="1"/>
      <w:marLeft w:val="0"/>
      <w:marRight w:val="0"/>
      <w:marTop w:val="0"/>
      <w:marBottom w:val="0"/>
      <w:divBdr>
        <w:top w:val="none" w:sz="0" w:space="0" w:color="auto"/>
        <w:left w:val="none" w:sz="0" w:space="0" w:color="auto"/>
        <w:bottom w:val="none" w:sz="0" w:space="0" w:color="auto"/>
        <w:right w:val="none" w:sz="0" w:space="0" w:color="auto"/>
      </w:divBdr>
    </w:div>
    <w:div w:id="294022406">
      <w:bodyDiv w:val="1"/>
      <w:marLeft w:val="0"/>
      <w:marRight w:val="0"/>
      <w:marTop w:val="0"/>
      <w:marBottom w:val="0"/>
      <w:divBdr>
        <w:top w:val="none" w:sz="0" w:space="0" w:color="auto"/>
        <w:left w:val="none" w:sz="0" w:space="0" w:color="auto"/>
        <w:bottom w:val="none" w:sz="0" w:space="0" w:color="auto"/>
        <w:right w:val="none" w:sz="0" w:space="0" w:color="auto"/>
      </w:divBdr>
      <w:divsChild>
        <w:div w:id="1050492436">
          <w:marLeft w:val="0"/>
          <w:marRight w:val="0"/>
          <w:marTop w:val="0"/>
          <w:marBottom w:val="0"/>
          <w:divBdr>
            <w:top w:val="none" w:sz="0" w:space="0" w:color="auto"/>
            <w:left w:val="none" w:sz="0" w:space="0" w:color="auto"/>
            <w:bottom w:val="none" w:sz="0" w:space="0" w:color="auto"/>
            <w:right w:val="none" w:sz="0" w:space="0" w:color="auto"/>
          </w:divBdr>
        </w:div>
      </w:divsChild>
    </w:div>
    <w:div w:id="386222430">
      <w:bodyDiv w:val="1"/>
      <w:marLeft w:val="0"/>
      <w:marRight w:val="0"/>
      <w:marTop w:val="0"/>
      <w:marBottom w:val="0"/>
      <w:divBdr>
        <w:top w:val="none" w:sz="0" w:space="0" w:color="auto"/>
        <w:left w:val="none" w:sz="0" w:space="0" w:color="auto"/>
        <w:bottom w:val="none" w:sz="0" w:space="0" w:color="auto"/>
        <w:right w:val="none" w:sz="0" w:space="0" w:color="auto"/>
      </w:divBdr>
    </w:div>
    <w:div w:id="489716577">
      <w:bodyDiv w:val="1"/>
      <w:marLeft w:val="0"/>
      <w:marRight w:val="0"/>
      <w:marTop w:val="0"/>
      <w:marBottom w:val="0"/>
      <w:divBdr>
        <w:top w:val="none" w:sz="0" w:space="0" w:color="auto"/>
        <w:left w:val="none" w:sz="0" w:space="0" w:color="auto"/>
        <w:bottom w:val="none" w:sz="0" w:space="0" w:color="auto"/>
        <w:right w:val="none" w:sz="0" w:space="0" w:color="auto"/>
      </w:divBdr>
    </w:div>
    <w:div w:id="537202727">
      <w:bodyDiv w:val="1"/>
      <w:marLeft w:val="0"/>
      <w:marRight w:val="0"/>
      <w:marTop w:val="0"/>
      <w:marBottom w:val="0"/>
      <w:divBdr>
        <w:top w:val="none" w:sz="0" w:space="0" w:color="auto"/>
        <w:left w:val="none" w:sz="0" w:space="0" w:color="auto"/>
        <w:bottom w:val="none" w:sz="0" w:space="0" w:color="auto"/>
        <w:right w:val="none" w:sz="0" w:space="0" w:color="auto"/>
      </w:divBdr>
    </w:div>
    <w:div w:id="616720226">
      <w:bodyDiv w:val="1"/>
      <w:marLeft w:val="0"/>
      <w:marRight w:val="0"/>
      <w:marTop w:val="0"/>
      <w:marBottom w:val="0"/>
      <w:divBdr>
        <w:top w:val="none" w:sz="0" w:space="0" w:color="auto"/>
        <w:left w:val="none" w:sz="0" w:space="0" w:color="auto"/>
        <w:bottom w:val="none" w:sz="0" w:space="0" w:color="auto"/>
        <w:right w:val="none" w:sz="0" w:space="0" w:color="auto"/>
      </w:divBdr>
      <w:divsChild>
        <w:div w:id="952590784">
          <w:marLeft w:val="0"/>
          <w:marRight w:val="0"/>
          <w:marTop w:val="0"/>
          <w:marBottom w:val="0"/>
          <w:divBdr>
            <w:top w:val="none" w:sz="0" w:space="0" w:color="auto"/>
            <w:left w:val="none" w:sz="0" w:space="0" w:color="auto"/>
            <w:bottom w:val="none" w:sz="0" w:space="0" w:color="auto"/>
            <w:right w:val="none" w:sz="0" w:space="0" w:color="auto"/>
          </w:divBdr>
        </w:div>
      </w:divsChild>
    </w:div>
    <w:div w:id="782191885">
      <w:bodyDiv w:val="1"/>
      <w:marLeft w:val="0"/>
      <w:marRight w:val="0"/>
      <w:marTop w:val="0"/>
      <w:marBottom w:val="0"/>
      <w:divBdr>
        <w:top w:val="none" w:sz="0" w:space="0" w:color="auto"/>
        <w:left w:val="none" w:sz="0" w:space="0" w:color="auto"/>
        <w:bottom w:val="none" w:sz="0" w:space="0" w:color="auto"/>
        <w:right w:val="none" w:sz="0" w:space="0" w:color="auto"/>
      </w:divBdr>
      <w:divsChild>
        <w:div w:id="432432313">
          <w:marLeft w:val="0"/>
          <w:marRight w:val="0"/>
          <w:marTop w:val="0"/>
          <w:marBottom w:val="0"/>
          <w:divBdr>
            <w:top w:val="none" w:sz="0" w:space="0" w:color="auto"/>
            <w:left w:val="none" w:sz="0" w:space="0" w:color="auto"/>
            <w:bottom w:val="none" w:sz="0" w:space="0" w:color="auto"/>
            <w:right w:val="none" w:sz="0" w:space="0" w:color="auto"/>
          </w:divBdr>
        </w:div>
      </w:divsChild>
    </w:div>
    <w:div w:id="816872594">
      <w:bodyDiv w:val="1"/>
      <w:marLeft w:val="0"/>
      <w:marRight w:val="0"/>
      <w:marTop w:val="0"/>
      <w:marBottom w:val="0"/>
      <w:divBdr>
        <w:top w:val="none" w:sz="0" w:space="0" w:color="auto"/>
        <w:left w:val="none" w:sz="0" w:space="0" w:color="auto"/>
        <w:bottom w:val="none" w:sz="0" w:space="0" w:color="auto"/>
        <w:right w:val="none" w:sz="0" w:space="0" w:color="auto"/>
      </w:divBdr>
    </w:div>
    <w:div w:id="897863218">
      <w:bodyDiv w:val="1"/>
      <w:marLeft w:val="0"/>
      <w:marRight w:val="0"/>
      <w:marTop w:val="0"/>
      <w:marBottom w:val="0"/>
      <w:divBdr>
        <w:top w:val="none" w:sz="0" w:space="0" w:color="auto"/>
        <w:left w:val="none" w:sz="0" w:space="0" w:color="auto"/>
        <w:bottom w:val="none" w:sz="0" w:space="0" w:color="auto"/>
        <w:right w:val="none" w:sz="0" w:space="0" w:color="auto"/>
      </w:divBdr>
    </w:div>
    <w:div w:id="911889207">
      <w:bodyDiv w:val="1"/>
      <w:marLeft w:val="0"/>
      <w:marRight w:val="0"/>
      <w:marTop w:val="0"/>
      <w:marBottom w:val="0"/>
      <w:divBdr>
        <w:top w:val="none" w:sz="0" w:space="0" w:color="auto"/>
        <w:left w:val="none" w:sz="0" w:space="0" w:color="auto"/>
        <w:bottom w:val="none" w:sz="0" w:space="0" w:color="auto"/>
        <w:right w:val="none" w:sz="0" w:space="0" w:color="auto"/>
      </w:divBdr>
    </w:div>
    <w:div w:id="948050293">
      <w:bodyDiv w:val="1"/>
      <w:marLeft w:val="0"/>
      <w:marRight w:val="0"/>
      <w:marTop w:val="0"/>
      <w:marBottom w:val="0"/>
      <w:divBdr>
        <w:top w:val="none" w:sz="0" w:space="0" w:color="auto"/>
        <w:left w:val="none" w:sz="0" w:space="0" w:color="auto"/>
        <w:bottom w:val="none" w:sz="0" w:space="0" w:color="auto"/>
        <w:right w:val="none" w:sz="0" w:space="0" w:color="auto"/>
      </w:divBdr>
    </w:div>
    <w:div w:id="980882614">
      <w:bodyDiv w:val="1"/>
      <w:marLeft w:val="0"/>
      <w:marRight w:val="0"/>
      <w:marTop w:val="0"/>
      <w:marBottom w:val="0"/>
      <w:divBdr>
        <w:top w:val="none" w:sz="0" w:space="0" w:color="auto"/>
        <w:left w:val="none" w:sz="0" w:space="0" w:color="auto"/>
        <w:bottom w:val="none" w:sz="0" w:space="0" w:color="auto"/>
        <w:right w:val="none" w:sz="0" w:space="0" w:color="auto"/>
      </w:divBdr>
    </w:div>
    <w:div w:id="1088305989">
      <w:bodyDiv w:val="1"/>
      <w:marLeft w:val="0"/>
      <w:marRight w:val="0"/>
      <w:marTop w:val="0"/>
      <w:marBottom w:val="0"/>
      <w:divBdr>
        <w:top w:val="none" w:sz="0" w:space="0" w:color="auto"/>
        <w:left w:val="none" w:sz="0" w:space="0" w:color="auto"/>
        <w:bottom w:val="none" w:sz="0" w:space="0" w:color="auto"/>
        <w:right w:val="none" w:sz="0" w:space="0" w:color="auto"/>
      </w:divBdr>
      <w:divsChild>
        <w:div w:id="2049988469">
          <w:marLeft w:val="0"/>
          <w:marRight w:val="0"/>
          <w:marTop w:val="0"/>
          <w:marBottom w:val="0"/>
          <w:divBdr>
            <w:top w:val="none" w:sz="0" w:space="0" w:color="auto"/>
            <w:left w:val="none" w:sz="0" w:space="0" w:color="auto"/>
            <w:bottom w:val="none" w:sz="0" w:space="0" w:color="auto"/>
            <w:right w:val="none" w:sz="0" w:space="0" w:color="auto"/>
          </w:divBdr>
        </w:div>
      </w:divsChild>
    </w:div>
    <w:div w:id="1095320096">
      <w:bodyDiv w:val="1"/>
      <w:marLeft w:val="0"/>
      <w:marRight w:val="0"/>
      <w:marTop w:val="0"/>
      <w:marBottom w:val="0"/>
      <w:divBdr>
        <w:top w:val="none" w:sz="0" w:space="0" w:color="auto"/>
        <w:left w:val="none" w:sz="0" w:space="0" w:color="auto"/>
        <w:bottom w:val="none" w:sz="0" w:space="0" w:color="auto"/>
        <w:right w:val="none" w:sz="0" w:space="0" w:color="auto"/>
      </w:divBdr>
    </w:div>
    <w:div w:id="1129124923">
      <w:bodyDiv w:val="1"/>
      <w:marLeft w:val="0"/>
      <w:marRight w:val="0"/>
      <w:marTop w:val="0"/>
      <w:marBottom w:val="0"/>
      <w:divBdr>
        <w:top w:val="none" w:sz="0" w:space="0" w:color="auto"/>
        <w:left w:val="none" w:sz="0" w:space="0" w:color="auto"/>
        <w:bottom w:val="none" w:sz="0" w:space="0" w:color="auto"/>
        <w:right w:val="none" w:sz="0" w:space="0" w:color="auto"/>
      </w:divBdr>
    </w:div>
    <w:div w:id="1187253619">
      <w:bodyDiv w:val="1"/>
      <w:marLeft w:val="0"/>
      <w:marRight w:val="0"/>
      <w:marTop w:val="0"/>
      <w:marBottom w:val="0"/>
      <w:divBdr>
        <w:top w:val="none" w:sz="0" w:space="0" w:color="auto"/>
        <w:left w:val="none" w:sz="0" w:space="0" w:color="auto"/>
        <w:bottom w:val="none" w:sz="0" w:space="0" w:color="auto"/>
        <w:right w:val="none" w:sz="0" w:space="0" w:color="auto"/>
      </w:divBdr>
    </w:div>
    <w:div w:id="1204831064">
      <w:bodyDiv w:val="1"/>
      <w:marLeft w:val="0"/>
      <w:marRight w:val="0"/>
      <w:marTop w:val="0"/>
      <w:marBottom w:val="0"/>
      <w:divBdr>
        <w:top w:val="none" w:sz="0" w:space="0" w:color="auto"/>
        <w:left w:val="none" w:sz="0" w:space="0" w:color="auto"/>
        <w:bottom w:val="none" w:sz="0" w:space="0" w:color="auto"/>
        <w:right w:val="none" w:sz="0" w:space="0" w:color="auto"/>
      </w:divBdr>
    </w:div>
    <w:div w:id="1245996369">
      <w:bodyDiv w:val="1"/>
      <w:marLeft w:val="0"/>
      <w:marRight w:val="0"/>
      <w:marTop w:val="0"/>
      <w:marBottom w:val="0"/>
      <w:divBdr>
        <w:top w:val="none" w:sz="0" w:space="0" w:color="auto"/>
        <w:left w:val="none" w:sz="0" w:space="0" w:color="auto"/>
        <w:bottom w:val="none" w:sz="0" w:space="0" w:color="auto"/>
        <w:right w:val="none" w:sz="0" w:space="0" w:color="auto"/>
      </w:divBdr>
    </w:div>
    <w:div w:id="1326131914">
      <w:bodyDiv w:val="1"/>
      <w:marLeft w:val="0"/>
      <w:marRight w:val="0"/>
      <w:marTop w:val="0"/>
      <w:marBottom w:val="0"/>
      <w:divBdr>
        <w:top w:val="none" w:sz="0" w:space="0" w:color="auto"/>
        <w:left w:val="none" w:sz="0" w:space="0" w:color="auto"/>
        <w:bottom w:val="none" w:sz="0" w:space="0" w:color="auto"/>
        <w:right w:val="none" w:sz="0" w:space="0" w:color="auto"/>
      </w:divBdr>
      <w:divsChild>
        <w:div w:id="132794512">
          <w:marLeft w:val="0"/>
          <w:marRight w:val="0"/>
          <w:marTop w:val="0"/>
          <w:marBottom w:val="0"/>
          <w:divBdr>
            <w:top w:val="none" w:sz="0" w:space="0" w:color="auto"/>
            <w:left w:val="none" w:sz="0" w:space="0" w:color="auto"/>
            <w:bottom w:val="none" w:sz="0" w:space="0" w:color="auto"/>
            <w:right w:val="none" w:sz="0" w:space="0" w:color="auto"/>
          </w:divBdr>
        </w:div>
      </w:divsChild>
    </w:div>
    <w:div w:id="1341346493">
      <w:bodyDiv w:val="1"/>
      <w:marLeft w:val="0"/>
      <w:marRight w:val="0"/>
      <w:marTop w:val="0"/>
      <w:marBottom w:val="0"/>
      <w:divBdr>
        <w:top w:val="none" w:sz="0" w:space="0" w:color="auto"/>
        <w:left w:val="none" w:sz="0" w:space="0" w:color="auto"/>
        <w:bottom w:val="none" w:sz="0" w:space="0" w:color="auto"/>
        <w:right w:val="none" w:sz="0" w:space="0" w:color="auto"/>
      </w:divBdr>
    </w:div>
    <w:div w:id="1372028245">
      <w:bodyDiv w:val="1"/>
      <w:marLeft w:val="0"/>
      <w:marRight w:val="0"/>
      <w:marTop w:val="0"/>
      <w:marBottom w:val="0"/>
      <w:divBdr>
        <w:top w:val="none" w:sz="0" w:space="0" w:color="auto"/>
        <w:left w:val="none" w:sz="0" w:space="0" w:color="auto"/>
        <w:bottom w:val="none" w:sz="0" w:space="0" w:color="auto"/>
        <w:right w:val="none" w:sz="0" w:space="0" w:color="auto"/>
      </w:divBdr>
    </w:div>
    <w:div w:id="1376543106">
      <w:bodyDiv w:val="1"/>
      <w:marLeft w:val="0"/>
      <w:marRight w:val="0"/>
      <w:marTop w:val="0"/>
      <w:marBottom w:val="0"/>
      <w:divBdr>
        <w:top w:val="none" w:sz="0" w:space="0" w:color="auto"/>
        <w:left w:val="none" w:sz="0" w:space="0" w:color="auto"/>
        <w:bottom w:val="none" w:sz="0" w:space="0" w:color="auto"/>
        <w:right w:val="none" w:sz="0" w:space="0" w:color="auto"/>
      </w:divBdr>
      <w:divsChild>
        <w:div w:id="938948057">
          <w:marLeft w:val="0"/>
          <w:marRight w:val="0"/>
          <w:marTop w:val="0"/>
          <w:marBottom w:val="0"/>
          <w:divBdr>
            <w:top w:val="none" w:sz="0" w:space="0" w:color="auto"/>
            <w:left w:val="none" w:sz="0" w:space="0" w:color="auto"/>
            <w:bottom w:val="none" w:sz="0" w:space="0" w:color="auto"/>
            <w:right w:val="none" w:sz="0" w:space="0" w:color="auto"/>
          </w:divBdr>
        </w:div>
      </w:divsChild>
    </w:div>
    <w:div w:id="1403067207">
      <w:bodyDiv w:val="1"/>
      <w:marLeft w:val="0"/>
      <w:marRight w:val="0"/>
      <w:marTop w:val="0"/>
      <w:marBottom w:val="0"/>
      <w:divBdr>
        <w:top w:val="none" w:sz="0" w:space="0" w:color="auto"/>
        <w:left w:val="none" w:sz="0" w:space="0" w:color="auto"/>
        <w:bottom w:val="none" w:sz="0" w:space="0" w:color="auto"/>
        <w:right w:val="none" w:sz="0" w:space="0" w:color="auto"/>
      </w:divBdr>
    </w:div>
    <w:div w:id="1412582526">
      <w:bodyDiv w:val="1"/>
      <w:marLeft w:val="0"/>
      <w:marRight w:val="0"/>
      <w:marTop w:val="0"/>
      <w:marBottom w:val="0"/>
      <w:divBdr>
        <w:top w:val="none" w:sz="0" w:space="0" w:color="auto"/>
        <w:left w:val="none" w:sz="0" w:space="0" w:color="auto"/>
        <w:bottom w:val="none" w:sz="0" w:space="0" w:color="auto"/>
        <w:right w:val="none" w:sz="0" w:space="0" w:color="auto"/>
      </w:divBdr>
      <w:divsChild>
        <w:div w:id="1578709795">
          <w:marLeft w:val="0"/>
          <w:marRight w:val="0"/>
          <w:marTop w:val="0"/>
          <w:marBottom w:val="0"/>
          <w:divBdr>
            <w:top w:val="none" w:sz="0" w:space="0" w:color="auto"/>
            <w:left w:val="none" w:sz="0" w:space="0" w:color="auto"/>
            <w:bottom w:val="none" w:sz="0" w:space="0" w:color="auto"/>
            <w:right w:val="none" w:sz="0" w:space="0" w:color="auto"/>
          </w:divBdr>
        </w:div>
      </w:divsChild>
    </w:div>
    <w:div w:id="1728338826">
      <w:bodyDiv w:val="1"/>
      <w:marLeft w:val="0"/>
      <w:marRight w:val="0"/>
      <w:marTop w:val="0"/>
      <w:marBottom w:val="0"/>
      <w:divBdr>
        <w:top w:val="none" w:sz="0" w:space="0" w:color="auto"/>
        <w:left w:val="none" w:sz="0" w:space="0" w:color="auto"/>
        <w:bottom w:val="none" w:sz="0" w:space="0" w:color="auto"/>
        <w:right w:val="none" w:sz="0" w:space="0" w:color="auto"/>
      </w:divBdr>
    </w:div>
    <w:div w:id="1764915374">
      <w:bodyDiv w:val="1"/>
      <w:marLeft w:val="0"/>
      <w:marRight w:val="0"/>
      <w:marTop w:val="0"/>
      <w:marBottom w:val="0"/>
      <w:divBdr>
        <w:top w:val="none" w:sz="0" w:space="0" w:color="auto"/>
        <w:left w:val="none" w:sz="0" w:space="0" w:color="auto"/>
        <w:bottom w:val="none" w:sz="0" w:space="0" w:color="auto"/>
        <w:right w:val="none" w:sz="0" w:space="0" w:color="auto"/>
      </w:divBdr>
      <w:divsChild>
        <w:div w:id="1481070297">
          <w:marLeft w:val="0"/>
          <w:marRight w:val="0"/>
          <w:marTop w:val="0"/>
          <w:marBottom w:val="0"/>
          <w:divBdr>
            <w:top w:val="none" w:sz="0" w:space="0" w:color="auto"/>
            <w:left w:val="none" w:sz="0" w:space="0" w:color="auto"/>
            <w:bottom w:val="none" w:sz="0" w:space="0" w:color="auto"/>
            <w:right w:val="none" w:sz="0" w:space="0" w:color="auto"/>
          </w:divBdr>
        </w:div>
      </w:divsChild>
    </w:div>
    <w:div w:id="1795172886">
      <w:bodyDiv w:val="1"/>
      <w:marLeft w:val="0"/>
      <w:marRight w:val="0"/>
      <w:marTop w:val="0"/>
      <w:marBottom w:val="0"/>
      <w:divBdr>
        <w:top w:val="none" w:sz="0" w:space="0" w:color="auto"/>
        <w:left w:val="none" w:sz="0" w:space="0" w:color="auto"/>
        <w:bottom w:val="none" w:sz="0" w:space="0" w:color="auto"/>
        <w:right w:val="none" w:sz="0" w:space="0" w:color="auto"/>
      </w:divBdr>
      <w:divsChild>
        <w:div w:id="882713882">
          <w:marLeft w:val="0"/>
          <w:marRight w:val="0"/>
          <w:marTop w:val="0"/>
          <w:marBottom w:val="0"/>
          <w:divBdr>
            <w:top w:val="none" w:sz="0" w:space="0" w:color="auto"/>
            <w:left w:val="none" w:sz="0" w:space="0" w:color="auto"/>
            <w:bottom w:val="none" w:sz="0" w:space="0" w:color="auto"/>
            <w:right w:val="none" w:sz="0" w:space="0" w:color="auto"/>
          </w:divBdr>
        </w:div>
      </w:divsChild>
    </w:div>
    <w:div w:id="1893929674">
      <w:bodyDiv w:val="1"/>
      <w:marLeft w:val="0"/>
      <w:marRight w:val="0"/>
      <w:marTop w:val="0"/>
      <w:marBottom w:val="0"/>
      <w:divBdr>
        <w:top w:val="none" w:sz="0" w:space="0" w:color="auto"/>
        <w:left w:val="none" w:sz="0" w:space="0" w:color="auto"/>
        <w:bottom w:val="none" w:sz="0" w:space="0" w:color="auto"/>
        <w:right w:val="none" w:sz="0" w:space="0" w:color="auto"/>
      </w:divBdr>
    </w:div>
    <w:div w:id="2016761881">
      <w:bodyDiv w:val="1"/>
      <w:marLeft w:val="0"/>
      <w:marRight w:val="0"/>
      <w:marTop w:val="0"/>
      <w:marBottom w:val="0"/>
      <w:divBdr>
        <w:top w:val="none" w:sz="0" w:space="0" w:color="auto"/>
        <w:left w:val="none" w:sz="0" w:space="0" w:color="auto"/>
        <w:bottom w:val="none" w:sz="0" w:space="0" w:color="auto"/>
        <w:right w:val="none" w:sz="0" w:space="0" w:color="auto"/>
      </w:divBdr>
      <w:divsChild>
        <w:div w:id="1506480542">
          <w:marLeft w:val="0"/>
          <w:marRight w:val="0"/>
          <w:marTop w:val="0"/>
          <w:marBottom w:val="0"/>
          <w:divBdr>
            <w:top w:val="none" w:sz="0" w:space="0" w:color="auto"/>
            <w:left w:val="none" w:sz="0" w:space="0" w:color="auto"/>
            <w:bottom w:val="none" w:sz="0" w:space="0" w:color="auto"/>
            <w:right w:val="none" w:sz="0" w:space="0" w:color="auto"/>
          </w:divBdr>
        </w:div>
      </w:divsChild>
    </w:div>
    <w:div w:id="2033720497">
      <w:bodyDiv w:val="1"/>
      <w:marLeft w:val="0"/>
      <w:marRight w:val="0"/>
      <w:marTop w:val="0"/>
      <w:marBottom w:val="0"/>
      <w:divBdr>
        <w:top w:val="none" w:sz="0" w:space="0" w:color="auto"/>
        <w:left w:val="none" w:sz="0" w:space="0" w:color="auto"/>
        <w:bottom w:val="none" w:sz="0" w:space="0" w:color="auto"/>
        <w:right w:val="none" w:sz="0" w:space="0" w:color="auto"/>
      </w:divBdr>
      <w:divsChild>
        <w:div w:id="983850791">
          <w:marLeft w:val="0"/>
          <w:marRight w:val="0"/>
          <w:marTop w:val="0"/>
          <w:marBottom w:val="0"/>
          <w:divBdr>
            <w:top w:val="none" w:sz="0" w:space="0" w:color="auto"/>
            <w:left w:val="none" w:sz="0" w:space="0" w:color="auto"/>
            <w:bottom w:val="none" w:sz="0" w:space="0" w:color="auto"/>
            <w:right w:val="none" w:sz="0" w:space="0" w:color="auto"/>
          </w:divBdr>
        </w:div>
      </w:divsChild>
    </w:div>
    <w:div w:id="2048677337">
      <w:bodyDiv w:val="1"/>
      <w:marLeft w:val="0"/>
      <w:marRight w:val="0"/>
      <w:marTop w:val="0"/>
      <w:marBottom w:val="0"/>
      <w:divBdr>
        <w:top w:val="none" w:sz="0" w:space="0" w:color="auto"/>
        <w:left w:val="none" w:sz="0" w:space="0" w:color="auto"/>
        <w:bottom w:val="none" w:sz="0" w:space="0" w:color="auto"/>
        <w:right w:val="none" w:sz="0" w:space="0" w:color="auto"/>
      </w:divBdr>
    </w:div>
    <w:div w:id="2066488182">
      <w:bodyDiv w:val="1"/>
      <w:marLeft w:val="0"/>
      <w:marRight w:val="0"/>
      <w:marTop w:val="0"/>
      <w:marBottom w:val="0"/>
      <w:divBdr>
        <w:top w:val="none" w:sz="0" w:space="0" w:color="auto"/>
        <w:left w:val="none" w:sz="0" w:space="0" w:color="auto"/>
        <w:bottom w:val="none" w:sz="0" w:space="0" w:color="auto"/>
        <w:right w:val="none" w:sz="0" w:space="0" w:color="auto"/>
      </w:divBdr>
    </w:div>
    <w:div w:id="2127385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ccnav5.com/wp-content/uploads/2013/10/p351.jpg?csspreview=true" TargetMode="External"/><Relationship Id="rId42" Type="http://schemas.openxmlformats.org/officeDocument/2006/relationships/image" Target="media/image19.jpeg"/><Relationship Id="rId47" Type="http://schemas.openxmlformats.org/officeDocument/2006/relationships/image" Target="media/image23.jpg"/><Relationship Id="rId63" Type="http://schemas.openxmlformats.org/officeDocument/2006/relationships/image" Target="media/image39.jpeg"/><Relationship Id="rId68" Type="http://schemas.openxmlformats.org/officeDocument/2006/relationships/image" Target="media/image44.png"/><Relationship Id="rId84" Type="http://schemas.openxmlformats.org/officeDocument/2006/relationships/hyperlink" Target="http://4routing.com/wp-content/uploads/2013/12/341.jpg" TargetMode="External"/><Relationship Id="rId89" Type="http://schemas.openxmlformats.org/officeDocument/2006/relationships/image" Target="media/image58.jpeg"/><Relationship Id="rId112" Type="http://schemas.openxmlformats.org/officeDocument/2006/relationships/image" Target="media/image78.png"/><Relationship Id="rId16" Type="http://schemas.openxmlformats.org/officeDocument/2006/relationships/image" Target="media/image6.jpeg"/><Relationship Id="rId107" Type="http://schemas.openxmlformats.org/officeDocument/2006/relationships/image" Target="media/image73.png"/><Relationship Id="rId11" Type="http://schemas.openxmlformats.org/officeDocument/2006/relationships/hyperlink" Target="http://ccnav5.com/wp-content/uploads/2013/10/Clipboard015.jpg?csspreview=true" TargetMode="External"/><Relationship Id="rId32" Type="http://schemas.openxmlformats.org/officeDocument/2006/relationships/image" Target="media/image14.jpeg"/><Relationship Id="rId37" Type="http://schemas.openxmlformats.org/officeDocument/2006/relationships/hyperlink" Target="http://ccnav5.com/wp-content/uploads/2013/10/p59.jpg?csspreview=true" TargetMode="External"/><Relationship Id="rId53" Type="http://schemas.openxmlformats.org/officeDocument/2006/relationships/image" Target="media/image29.jpg"/><Relationship Id="rId58" Type="http://schemas.openxmlformats.org/officeDocument/2006/relationships/image" Target="media/image34.png"/><Relationship Id="rId74" Type="http://schemas.openxmlformats.org/officeDocument/2006/relationships/image" Target="media/image50.jpeg"/><Relationship Id="rId79" Type="http://schemas.openxmlformats.org/officeDocument/2006/relationships/image" Target="media/image53.png"/><Relationship Id="rId102" Type="http://schemas.openxmlformats.org/officeDocument/2006/relationships/image" Target="media/image68.png"/><Relationship Id="rId5" Type="http://schemas.openxmlformats.org/officeDocument/2006/relationships/image" Target="media/image1.wmf"/><Relationship Id="rId90" Type="http://schemas.openxmlformats.org/officeDocument/2006/relationships/hyperlink" Target="http://4routing.com/wp-content/uploads/2013/12/331.jpg" TargetMode="External"/><Relationship Id="rId95" Type="http://schemas.openxmlformats.org/officeDocument/2006/relationships/image" Target="media/image62.png"/><Relationship Id="rId22" Type="http://schemas.openxmlformats.org/officeDocument/2006/relationships/image" Target="media/image9.jpeg"/><Relationship Id="rId27" Type="http://schemas.openxmlformats.org/officeDocument/2006/relationships/hyperlink" Target="http://ccnav5.com/wp-content/uploads/2013/10/p54.jpg?csspreview=true" TargetMode="External"/><Relationship Id="rId43" Type="http://schemas.openxmlformats.org/officeDocument/2006/relationships/hyperlink" Target="http://ccnav5.com/wp-content/uploads/2013/10/p62.jpg?csspreview=tru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jpeg"/><Relationship Id="rId113" Type="http://schemas.openxmlformats.org/officeDocument/2006/relationships/fontTable" Target="fontTable.xml"/><Relationship Id="rId80" Type="http://schemas.openxmlformats.org/officeDocument/2006/relationships/hyperlink" Target="http://4routing.com/wp-content/uploads/2013/12/531.jpg" TargetMode="External"/><Relationship Id="rId85" Type="http://schemas.openxmlformats.org/officeDocument/2006/relationships/image" Target="media/image56.jpeg"/><Relationship Id="rId12" Type="http://schemas.openxmlformats.org/officeDocument/2006/relationships/image" Target="media/image4.jpeg"/><Relationship Id="rId17" Type="http://schemas.openxmlformats.org/officeDocument/2006/relationships/hyperlink" Target="http://ccnav5.com/wp-content/uploads/2013/10/p21.jpg?csspreview=true" TargetMode="External"/><Relationship Id="rId33" Type="http://schemas.openxmlformats.org/officeDocument/2006/relationships/hyperlink" Target="http://ccnav5.com/wp-content/uploads/2013/10/p581.jpg?csspreview=true" TargetMode="External"/><Relationship Id="rId38" Type="http://schemas.openxmlformats.org/officeDocument/2006/relationships/image" Target="media/image17.jpeg"/><Relationship Id="rId59" Type="http://schemas.openxmlformats.org/officeDocument/2006/relationships/image" Target="media/image35.jpg"/><Relationship Id="rId103" Type="http://schemas.openxmlformats.org/officeDocument/2006/relationships/image" Target="media/image69.png"/><Relationship Id="rId108" Type="http://schemas.openxmlformats.org/officeDocument/2006/relationships/image" Target="media/image74.png"/><Relationship Id="rId54" Type="http://schemas.openxmlformats.org/officeDocument/2006/relationships/image" Target="media/image30.png"/><Relationship Id="rId70" Type="http://schemas.openxmlformats.org/officeDocument/2006/relationships/image" Target="media/image46.jpeg"/><Relationship Id="rId75" Type="http://schemas.openxmlformats.org/officeDocument/2006/relationships/image" Target="media/image51.jpeg"/><Relationship Id="rId91" Type="http://schemas.openxmlformats.org/officeDocument/2006/relationships/image" Target="media/image59.jpeg"/><Relationship Id="rId96" Type="http://schemas.openxmlformats.org/officeDocument/2006/relationships/hyperlink" Target="http://4routing.com/wp-content/uploads/2013/12/421.jpg" TargetMode="External"/><Relationship Id="rId1" Type="http://schemas.openxmlformats.org/officeDocument/2006/relationships/numbering" Target="numbering.xml"/><Relationship Id="rId6" Type="http://schemas.openxmlformats.org/officeDocument/2006/relationships/control" Target="activeX/activeX1.xml"/><Relationship Id="rId15" Type="http://schemas.openxmlformats.org/officeDocument/2006/relationships/hyperlink" Target="http://ccnav5.com/wp-content/uploads/2013/10/p19.jpg?csspreview=true" TargetMode="External"/><Relationship Id="rId23" Type="http://schemas.openxmlformats.org/officeDocument/2006/relationships/hyperlink" Target="http://ccnav5.com/wp-content/uploads/2013/10/p381.jpg?csspreview=true" TargetMode="External"/><Relationship Id="rId28" Type="http://schemas.openxmlformats.org/officeDocument/2006/relationships/image" Target="media/image12.jpeg"/><Relationship Id="rId36" Type="http://schemas.openxmlformats.org/officeDocument/2006/relationships/image" Target="media/image16.jpeg"/><Relationship Id="rId49" Type="http://schemas.openxmlformats.org/officeDocument/2006/relationships/image" Target="media/image25.png"/><Relationship Id="rId57" Type="http://schemas.openxmlformats.org/officeDocument/2006/relationships/image" Target="media/image33.jpg"/><Relationship Id="rId106" Type="http://schemas.openxmlformats.org/officeDocument/2006/relationships/image" Target="media/image72.png"/><Relationship Id="rId114"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hyperlink" Target="http://ccnav5.com/wp-content/uploads/2013/10/Clipboard013.jpg?csspreview=true" TargetMode="External"/><Relationship Id="rId44" Type="http://schemas.openxmlformats.org/officeDocument/2006/relationships/image" Target="media/image20.jpeg"/><Relationship Id="rId52" Type="http://schemas.openxmlformats.org/officeDocument/2006/relationships/image" Target="media/image28.jp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jpeg"/><Relationship Id="rId78" Type="http://schemas.openxmlformats.org/officeDocument/2006/relationships/hyperlink" Target="http://ccnav5.com/wp-content/uploads/2014/10/i215839v1n1_NAT.png" TargetMode="External"/><Relationship Id="rId81" Type="http://schemas.openxmlformats.org/officeDocument/2006/relationships/image" Target="media/image54.jpeg"/><Relationship Id="rId86" Type="http://schemas.openxmlformats.org/officeDocument/2006/relationships/hyperlink" Target="http://4routing.com/wp-content/uploads/2013/12/151.jpg" TargetMode="External"/><Relationship Id="rId94" Type="http://schemas.openxmlformats.org/officeDocument/2006/relationships/image" Target="media/image61.gif"/><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hyperlink" Target="http://ccnav5.com/wp-content/uploads/2013/10/p1211.jpg?csspreview=true" TargetMode="External"/><Relationship Id="rId13" Type="http://schemas.openxmlformats.org/officeDocument/2006/relationships/hyperlink" Target="http://ccnav5.com/wp-content/uploads/2013/10/Clipboard011.jpg?csspreview=true" TargetMode="External"/><Relationship Id="rId18" Type="http://schemas.openxmlformats.org/officeDocument/2006/relationships/image" Target="media/image7.jpeg"/><Relationship Id="rId39" Type="http://schemas.openxmlformats.org/officeDocument/2006/relationships/hyperlink" Target="http://ccnav5.com/wp-content/uploads/2013/10/Clipboard0121.jpg?csspreview=true" TargetMode="External"/><Relationship Id="rId109" Type="http://schemas.openxmlformats.org/officeDocument/2006/relationships/image" Target="media/image75.png"/><Relationship Id="rId34" Type="http://schemas.openxmlformats.org/officeDocument/2006/relationships/image" Target="media/image15.jpe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hyperlink" Target="http://4routing.com/wp-content/uploads/2013/12/401.jpg" TargetMode="External"/><Relationship Id="rId97" Type="http://schemas.openxmlformats.org/officeDocument/2006/relationships/image" Target="media/image63.jpeg"/><Relationship Id="rId104" Type="http://schemas.openxmlformats.org/officeDocument/2006/relationships/image" Target="media/image70.png"/><Relationship Id="rId7" Type="http://schemas.openxmlformats.org/officeDocument/2006/relationships/hyperlink" Target="http://ccnav5.com/wp-content/uploads/2013/10/p1.jpg?csspreview=true" TargetMode="External"/><Relationship Id="rId71" Type="http://schemas.openxmlformats.org/officeDocument/2006/relationships/image" Target="media/image47.jpeg"/><Relationship Id="rId92" Type="http://schemas.openxmlformats.org/officeDocument/2006/relationships/hyperlink" Target="http://4routing.com/wp-content/uploads/2013/12/571.jpg" TargetMode="External"/><Relationship Id="rId2" Type="http://schemas.openxmlformats.org/officeDocument/2006/relationships/styles" Target="styles.xml"/><Relationship Id="rId29" Type="http://schemas.openxmlformats.org/officeDocument/2006/relationships/hyperlink" Target="http://ccnav5.com/wp-content/uploads/2013/10/p55.jpg?csspreview=true" TargetMode="External"/><Relationship Id="rId24" Type="http://schemas.openxmlformats.org/officeDocument/2006/relationships/image" Target="media/image10.jpeg"/><Relationship Id="rId40" Type="http://schemas.openxmlformats.org/officeDocument/2006/relationships/image" Target="media/image18.jpeg"/><Relationship Id="rId45" Type="http://schemas.openxmlformats.org/officeDocument/2006/relationships/image" Target="media/image21.jpg"/><Relationship Id="rId66" Type="http://schemas.openxmlformats.org/officeDocument/2006/relationships/image" Target="media/image42.png"/><Relationship Id="rId87" Type="http://schemas.openxmlformats.org/officeDocument/2006/relationships/image" Target="media/image57.jpeg"/><Relationship Id="rId110" Type="http://schemas.openxmlformats.org/officeDocument/2006/relationships/image" Target="media/image76.png"/><Relationship Id="rId61" Type="http://schemas.openxmlformats.org/officeDocument/2006/relationships/image" Target="media/image37.png"/><Relationship Id="rId82" Type="http://schemas.openxmlformats.org/officeDocument/2006/relationships/hyperlink" Target="http://4routing.com/wp-content/uploads/2013/12/i215852v1n1_215852v3.png" TargetMode="External"/><Relationship Id="rId19" Type="http://schemas.openxmlformats.org/officeDocument/2006/relationships/hyperlink" Target="http://ccnav5.com/wp-content/uploads/2013/10/p28.jpg?csspreview=true" TargetMode="External"/><Relationship Id="rId14" Type="http://schemas.openxmlformats.org/officeDocument/2006/relationships/image" Target="media/image5.jpeg"/><Relationship Id="rId30" Type="http://schemas.openxmlformats.org/officeDocument/2006/relationships/image" Target="media/image13.jpeg"/><Relationship Id="rId35" Type="http://schemas.openxmlformats.org/officeDocument/2006/relationships/hyperlink" Target="http://ccnav5.com/wp-content/uploads/2013/10/Clipboard014.jpg?csspreview=true" TargetMode="External"/><Relationship Id="rId56" Type="http://schemas.openxmlformats.org/officeDocument/2006/relationships/image" Target="media/image32.jpg"/><Relationship Id="rId77" Type="http://schemas.openxmlformats.org/officeDocument/2006/relationships/image" Target="media/image52.jpeg"/><Relationship Id="rId100" Type="http://schemas.openxmlformats.org/officeDocument/2006/relationships/image" Target="media/image66.png"/><Relationship Id="rId105" Type="http://schemas.openxmlformats.org/officeDocument/2006/relationships/image" Target="media/image71.png"/><Relationship Id="rId8" Type="http://schemas.openxmlformats.org/officeDocument/2006/relationships/image" Target="media/image2.jpeg"/><Relationship Id="rId51" Type="http://schemas.openxmlformats.org/officeDocument/2006/relationships/image" Target="media/image27.png"/><Relationship Id="rId72" Type="http://schemas.openxmlformats.org/officeDocument/2006/relationships/image" Target="media/image48.jpeg"/><Relationship Id="rId93" Type="http://schemas.openxmlformats.org/officeDocument/2006/relationships/image" Target="media/image60.jpeg"/><Relationship Id="rId98" Type="http://schemas.openxmlformats.org/officeDocument/2006/relationships/image" Target="media/image64.png"/><Relationship Id="rId3" Type="http://schemas.openxmlformats.org/officeDocument/2006/relationships/settings" Target="settings.xml"/><Relationship Id="rId25" Type="http://schemas.openxmlformats.org/officeDocument/2006/relationships/hyperlink" Target="http://ccnav5.com/wp-content/uploads/2013/10/p50.jpg?csspreview=true" TargetMode="External"/><Relationship Id="rId46" Type="http://schemas.openxmlformats.org/officeDocument/2006/relationships/image" Target="media/image22.jpg"/><Relationship Id="rId67" Type="http://schemas.openxmlformats.org/officeDocument/2006/relationships/image" Target="media/image43.jpeg"/><Relationship Id="rId20" Type="http://schemas.openxmlformats.org/officeDocument/2006/relationships/image" Target="media/image8.jpeg"/><Relationship Id="rId41" Type="http://schemas.openxmlformats.org/officeDocument/2006/relationships/hyperlink" Target="http://ccnav5.com/wp-content/uploads/2013/10/p60.jpg?csspreview=true" TargetMode="External"/><Relationship Id="rId62" Type="http://schemas.openxmlformats.org/officeDocument/2006/relationships/image" Target="media/image38.jpeg"/><Relationship Id="rId83" Type="http://schemas.openxmlformats.org/officeDocument/2006/relationships/image" Target="media/image55.png"/><Relationship Id="rId88" Type="http://schemas.openxmlformats.org/officeDocument/2006/relationships/hyperlink" Target="http://4routing.com/wp-content/uploads/2013/12/251.jpg" TargetMode="External"/><Relationship Id="rId111" Type="http://schemas.openxmlformats.org/officeDocument/2006/relationships/image" Target="media/image77.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1801</TotalTime>
  <Pages>45</Pages>
  <Words>12773</Words>
  <Characters>72808</Characters>
  <Application>Microsoft Office Word</Application>
  <DocSecurity>0</DocSecurity>
  <Lines>606</Lines>
  <Paragraphs>170</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85411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Simona Benediková</dc:creator>
  <cp:keywords/>
  <dc:description/>
  <cp:lastModifiedBy>Simona Benediková</cp:lastModifiedBy>
  <cp:revision>19</cp:revision>
  <cp:lastPrinted>2015-01-28T08:11:00Z</cp:lastPrinted>
  <dcterms:created xsi:type="dcterms:W3CDTF">2014-11-10T16:13:00Z</dcterms:created>
  <dcterms:modified xsi:type="dcterms:W3CDTF">2015-01-28T08:15:00Z</dcterms:modified>
</cp:coreProperties>
</file>